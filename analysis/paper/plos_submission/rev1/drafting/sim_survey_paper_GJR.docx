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2E15C" w14:textId="77777777" w:rsidR="00380553" w:rsidRDefault="000E48A1">
      <w:pPr>
        <w:pStyle w:val="Title"/>
      </w:pPr>
      <w:r>
        <w:rPr>
          <w:rStyle w:val="VerbatimChar"/>
        </w:rPr>
        <w:t>SimSurvey</w:t>
      </w:r>
      <w:r>
        <w:t xml:space="preserve">: an </w:t>
      </w:r>
      <w:r>
        <w:rPr>
          <w:rStyle w:val="VerbatimChar"/>
        </w:rPr>
        <w:t>R</w:t>
      </w:r>
      <w:r>
        <w:t xml:space="preserve"> package for comparing the design and analysis of fisheries surveys by simulating spatially-correlated fish stocks</w:t>
      </w:r>
    </w:p>
    <w:p w14:paraId="428C3ACC" w14:textId="77777777" w:rsidR="00380553" w:rsidRDefault="00380553">
      <w:pPr>
        <w:pStyle w:val="FirstParagraph"/>
      </w:pPr>
    </w:p>
    <w:p w14:paraId="18B87CAD" w14:textId="77777777" w:rsidR="00380553" w:rsidRDefault="000E48A1">
      <w:pPr>
        <w:pStyle w:val="BodyText"/>
      </w:pPr>
      <w:r>
        <w:t>Paul M. Regular</w:t>
      </w:r>
      <w:r>
        <w:rPr>
          <w:vertAlign w:val="superscript"/>
        </w:rPr>
        <w:t>1</w:t>
      </w:r>
      <w:r>
        <w:t>*, Gregory J. Robertson</w:t>
      </w:r>
      <w:r>
        <w:rPr>
          <w:vertAlign w:val="superscript"/>
        </w:rPr>
        <w:t>1</w:t>
      </w:r>
      <w:r>
        <w:t>, Keith P. Lewis</w:t>
      </w:r>
      <w:r>
        <w:rPr>
          <w:vertAlign w:val="superscript"/>
        </w:rPr>
        <w:t>1</w:t>
      </w:r>
      <w:r>
        <w:t>, Jonathan Babyn</w:t>
      </w:r>
      <w:r>
        <w:rPr>
          <w:vertAlign w:val="superscript"/>
        </w:rPr>
        <w:t>1</w:t>
      </w:r>
      <w:r>
        <w:t>, Brian Healey</w:t>
      </w:r>
      <w:r>
        <w:rPr>
          <w:vertAlign w:val="superscript"/>
        </w:rPr>
        <w:t>1</w:t>
      </w:r>
      <w:r>
        <w:t>, Fran Mowbray</w:t>
      </w:r>
      <w:r>
        <w:rPr>
          <w:vertAlign w:val="superscript"/>
        </w:rPr>
        <w:t>1</w:t>
      </w:r>
    </w:p>
    <w:p w14:paraId="7893C725" w14:textId="77777777" w:rsidR="00380553" w:rsidRDefault="000E48A1">
      <w:pPr>
        <w:pStyle w:val="BodyText"/>
      </w:pPr>
      <w:r>
        <w:rPr>
          <w:vertAlign w:val="superscript"/>
        </w:rPr>
        <w:t>1</w:t>
      </w:r>
      <w:r>
        <w:t xml:space="preserve"> Fisheries and Oceans Canada, Northwest Atlantic Fisheries Center, 80 East White Hills, St. John’s, Newfoundland and Labrador, A1C 5X1, Canada</w:t>
      </w:r>
    </w:p>
    <w:p w14:paraId="584BCF86" w14:textId="77777777" w:rsidR="00380553" w:rsidRDefault="000E48A1">
      <w:pPr>
        <w:pStyle w:val="BodyText"/>
      </w:pPr>
      <w:r>
        <w:t>*Corresponding author</w:t>
      </w:r>
      <w:r>
        <w:br/>
        <w:t xml:space="preserve">E-mail: </w:t>
      </w:r>
      <w:hyperlink r:id="rId7">
        <w:r>
          <w:rPr>
            <w:rStyle w:val="Hyperlink"/>
          </w:rPr>
          <w:t>Paul.Regular@dfo-mpo.gc.ca</w:t>
        </w:r>
      </w:hyperlink>
      <w:r>
        <w:t xml:space="preserve"> (PMR)</w:t>
      </w:r>
    </w:p>
    <w:p w14:paraId="6F6535E6" w14:textId="77777777" w:rsidR="00380553" w:rsidRDefault="000E48A1">
      <w:pPr>
        <w:pStyle w:val="Heading1"/>
      </w:pPr>
      <w:bookmarkStart w:id="0" w:name="things-to-manually-fix-in-word"/>
      <w:r>
        <w:t>Things to manually fix in word</w:t>
      </w:r>
      <w:bookmarkEnd w:id="0"/>
    </w:p>
    <w:p w14:paraId="18D199D0" w14:textId="77777777" w:rsidR="00380553" w:rsidRDefault="000E48A1">
      <w:pPr>
        <w:pStyle w:val="Compact"/>
        <w:numPr>
          <w:ilvl w:val="0"/>
          <w:numId w:val="14"/>
        </w:numPr>
      </w:pPr>
      <w:r>
        <w:t>Adjust font size of code strings (title and headers, and convert links to sections with code to code font [Using SimSurvey, test_surveys])</w:t>
      </w:r>
      <w:r>
        <w:br/>
      </w:r>
    </w:p>
    <w:p w14:paraId="3C0691B6" w14:textId="77777777" w:rsidR="00380553" w:rsidRDefault="000E48A1">
      <w:pPr>
        <w:pStyle w:val="Compact"/>
        <w:numPr>
          <w:ilvl w:val="0"/>
          <w:numId w:val="14"/>
        </w:numPr>
      </w:pPr>
      <w:r>
        <w:t>Decrease font size of tables</w:t>
      </w:r>
      <w:r>
        <w:br/>
      </w:r>
    </w:p>
    <w:p w14:paraId="6310C217" w14:textId="77777777" w:rsidR="00380553" w:rsidRDefault="000E48A1">
      <w:pPr>
        <w:pStyle w:val="Compact"/>
        <w:numPr>
          <w:ilvl w:val="0"/>
          <w:numId w:val="14"/>
        </w:numPr>
      </w:pPr>
      <w:r>
        <w:t>Indent closures in Table 1</w:t>
      </w:r>
      <w:r>
        <w:br/>
      </w:r>
    </w:p>
    <w:p w14:paraId="14F2D76E" w14:textId="77777777" w:rsidR="00380553" w:rsidRDefault="000E48A1">
      <w:pPr>
        <w:pStyle w:val="Compact"/>
        <w:numPr>
          <w:ilvl w:val="0"/>
          <w:numId w:val="14"/>
        </w:numPr>
      </w:pPr>
      <w:r>
        <w:t>Replace pluses (</w:t>
      </w:r>
      <w:r>
        <w:rPr>
          <w:rStyle w:val="VerbatimChar"/>
        </w:rPr>
        <w:t>+</w:t>
      </w:r>
      <w:r>
        <w:t>) with spaces in Tables 2 to 4</w:t>
      </w:r>
      <w:r>
        <w:br/>
      </w:r>
    </w:p>
    <w:p w14:paraId="433F6017" w14:textId="77777777" w:rsidR="00380553" w:rsidRDefault="000E48A1">
      <w:pPr>
        <w:pStyle w:val="Compact"/>
        <w:numPr>
          <w:ilvl w:val="0"/>
          <w:numId w:val="14"/>
        </w:numPr>
      </w:pPr>
      <w:r>
        <w:t>Adjust size of footnote below Table 2</w:t>
      </w:r>
      <w:r>
        <w:br/>
      </w:r>
    </w:p>
    <w:p w14:paraId="715636FB" w14:textId="77777777" w:rsidR="00380553" w:rsidRDefault="000E48A1">
      <w:pPr>
        <w:pStyle w:val="Compact"/>
        <w:numPr>
          <w:ilvl w:val="0"/>
          <w:numId w:val="14"/>
        </w:numPr>
      </w:pPr>
      <w:r>
        <w:lastRenderedPageBreak/>
        <w:t>Adjust size of Figure 10</w:t>
      </w:r>
      <w:r>
        <w:br/>
      </w:r>
    </w:p>
    <w:p w14:paraId="13883937" w14:textId="77777777" w:rsidR="00380553" w:rsidRDefault="000E48A1">
      <w:pPr>
        <w:pStyle w:val="Compact"/>
        <w:numPr>
          <w:ilvl w:val="0"/>
          <w:numId w:val="14"/>
        </w:numPr>
      </w:pPr>
      <w:r>
        <w:t>Place supplements in separate documents</w:t>
      </w:r>
      <w:r>
        <w:br/>
      </w:r>
    </w:p>
    <w:p w14:paraId="6C07BA89" w14:textId="77777777" w:rsidR="00380553" w:rsidRDefault="000E48A1">
      <w:pPr>
        <w:pStyle w:val="Compact"/>
        <w:numPr>
          <w:ilvl w:val="0"/>
          <w:numId w:val="14"/>
        </w:numPr>
      </w:pPr>
      <w:r>
        <w:t>Remove this section</w:t>
      </w:r>
    </w:p>
    <w:p w14:paraId="7F8C0583" w14:textId="77777777" w:rsidR="00380553" w:rsidRDefault="000E48A1">
      <w:pPr>
        <w:pStyle w:val="Heading1"/>
      </w:pPr>
      <w:bookmarkStart w:id="1" w:name="abstract"/>
      <w:r>
        <w:t>Abstract</w:t>
      </w:r>
      <w:bookmarkEnd w:id="1"/>
    </w:p>
    <w:p w14:paraId="39BC7A96" w14:textId="6C287798" w:rsidR="00380553" w:rsidRDefault="000E48A1">
      <w:pPr>
        <w:pStyle w:val="FirstParagraph"/>
      </w:pPr>
      <w:r>
        <w:t xml:space="preserve">Fish populations often show complex spatial and temporal dynamics, creating challenges in designing and implementing effective surveys. Inappropriate sampling designs can potentially lead to both under-sampling (reducing precision and increasing the risk of bias) and over-sampling (through the extensive and potentially expensive sampling of correlated metrics). For assessments based on fisheries-independent surveys, the ability to estimate population parameters is affected by multiple levels of sampling, such as the number of sampling stations as well as the sub-sampling of fish captured to measure biological characteristics (e.g. lengths or ages). Population estimates are also affected by the pathway taken to analyze such data. Though simulations are a useful tool for exploring the efficacy of specific sampling strategies and statistical methods, there are a limited the number of tools that facilitate the simulation testing of a range of sampling and analytical pathways for fisheries-independent survey data. Here we introduce the </w:t>
      </w:r>
      <w:r>
        <w:rPr>
          <w:rStyle w:val="VerbatimChar"/>
        </w:rPr>
        <w:t>R</w:t>
      </w:r>
      <w:r>
        <w:t xml:space="preserve"> package </w:t>
      </w:r>
      <w:r>
        <w:rPr>
          <w:rStyle w:val="VerbatimChar"/>
          <w:b/>
        </w:rPr>
        <w:t>SimSurvey</w:t>
      </w:r>
      <w:r>
        <w:t xml:space="preserve">, which has been designed to simplify the process of simulating surveys of age-structured and spatially-distributed fish populations. The package allows the user to simulate age-structured populations that vary in space and time and explore the efficacy of a range of built-in or user-defined sampling protocols to reproduce the population parameters of the known population. </w:t>
      </w:r>
      <w:r>
        <w:rPr>
          <w:rStyle w:val="VerbatimChar"/>
          <w:b/>
        </w:rPr>
        <w:t>SimSurvey</w:t>
      </w:r>
      <w:r>
        <w:t xml:space="preserve"> also includes a function for estimating the stratified mean and variance </w:t>
      </w:r>
      <w:commentRangeStart w:id="2"/>
      <w:ins w:id="3" w:author="Robertson,Greg [St. John's]" w:date="2019-12-27T10:16:00Z">
        <w:r w:rsidR="000078F6">
          <w:t xml:space="preserve">of the population indices </w:t>
        </w:r>
      </w:ins>
      <w:del w:id="4" w:author="Robertson,Greg [St. John's]" w:date="2019-12-27T10:16:00Z">
        <w:r w:rsidDel="000078F6">
          <w:delText xml:space="preserve">of </w:delText>
        </w:r>
      </w:del>
      <w:ins w:id="5" w:author="Robertson,Greg [St. John's]" w:date="2019-12-27T10:16:00Z">
        <w:r w:rsidR="000078F6">
          <w:t>from</w:t>
        </w:r>
        <w:r w:rsidR="000078F6">
          <w:t xml:space="preserve"> </w:t>
        </w:r>
        <w:commentRangeEnd w:id="2"/>
        <w:r w:rsidR="000078F6">
          <w:rPr>
            <w:rStyle w:val="CommentReference"/>
          </w:rPr>
          <w:commentReference w:id="2"/>
        </w:r>
      </w:ins>
      <w:r>
        <w:t xml:space="preserve">the simulated data. </w:t>
      </w:r>
      <w:r>
        <w:rPr>
          <w:rStyle w:val="VerbatimChar"/>
          <w:b/>
        </w:rPr>
        <w:t>SimSurvey</w:t>
      </w:r>
      <w:r>
        <w:t xml:space="preserve"> can serve as a convenient, accessible and flexible platform for simulating a wide range of sampling </w:t>
      </w:r>
      <w:r>
        <w:lastRenderedPageBreak/>
        <w:t>strategies for fish stocks that show complex structuring. Various statistical approaches can then be applied to the results to test the efficacy of different analytical approaches.</w:t>
      </w:r>
    </w:p>
    <w:p w14:paraId="0EB79A0C" w14:textId="77777777" w:rsidR="00380553" w:rsidRDefault="000E48A1">
      <w:pPr>
        <w:pStyle w:val="Heading1"/>
      </w:pPr>
      <w:bookmarkStart w:id="6" w:name="introduction"/>
      <w:r>
        <w:t>Introduction</w:t>
      </w:r>
      <w:bookmarkEnd w:id="6"/>
    </w:p>
    <w:p w14:paraId="349D71C3" w14:textId="77777777" w:rsidR="00380553" w:rsidRDefault="000E48A1">
      <w:pPr>
        <w:pStyle w:val="FirstParagraph"/>
      </w:pPr>
      <w:r>
        <w:t>Fisheries-independent surveys have become a mainstay in the management of dynamic fish stocks as they provide indices of population abundance as well as estimates of various population characteristics such as length and age frequencies. While costly to obtain, this information forms the basis of many stock assessments throughout the world [1] and the quality of this information depends on surveys and analyses that maximize information while minimizing the expense of data collection. While simulations provide a platform for exploring solutions to this optimization problem, building the necessary simulation framework is not a trivial task given the multi-stage nature of the typical sampling program and the complexity of the population processes we aim to represent. Notably, many fish stocks show size-specific patterns of aggregation, making it difficult to collect sufficient biological sub-samples (e.g. lengths and ages) to represent the entire target population [2–4]. This undermines the assumptions of many analyses as sub-samples from such populations tend to exhibit strong positive intracluster correlation [5]. These complexities may explain why simulations that test the full sampling and analytical pathway of fisheries-independent surveys are rare [6,7].</w:t>
      </w:r>
    </w:p>
    <w:p w14:paraId="1722108C" w14:textId="77777777" w:rsidR="00380553" w:rsidRDefault="000E48A1">
      <w:pPr>
        <w:pStyle w:val="BodyText"/>
      </w:pPr>
      <w:r>
        <w:t xml:space="preserve">Here we document </w:t>
      </w:r>
      <w:r>
        <w:rPr>
          <w:rStyle w:val="VerbatimChar"/>
          <w:b/>
        </w:rPr>
        <w:t>SimSurvey</w:t>
      </w:r>
      <w:r>
        <w:t xml:space="preserve">, an </w:t>
      </w:r>
      <w:r>
        <w:rPr>
          <w:rStyle w:val="VerbatimChar"/>
        </w:rPr>
        <w:t>R</w:t>
      </w:r>
      <w:r>
        <w:t xml:space="preserve"> package designed to simplify and facilitate realistic simulations of fisheries-independent trawl surveys. In short, the package allows for the simulation of random or stratified-random surveys of an age-structured population that varies in space and time. The package has two main components: the first focuses on mimicking realistic fish stocks by simulating a spatially and age-correlated population distributed across a habitat </w:t>
      </w:r>
      <w:r>
        <w:lastRenderedPageBreak/>
        <w:t>gradient, and the second component focuses on simulating various surveys of these virtual fish stocks.</w:t>
      </w:r>
    </w:p>
    <w:p w14:paraId="10E18203" w14:textId="77777777" w:rsidR="00380553" w:rsidRDefault="000E48A1">
      <w:pPr>
        <w:pStyle w:val="BodyText"/>
      </w:pPr>
      <w:r>
        <w:t xml:space="preserve">This simulation framework has similarities to those presented by Schnute and Haigh [7] and Puerta et al. [6], however, efforts were focused on developing a series of general and accessible functions to simplify the process of testing multiple sampling scenarios and analytical pathways. The steps taken to simulate surveys of spatial, age-structure populations are outlined below. First we outline the equations underlying the package in the </w:t>
      </w:r>
      <w:hyperlink w:anchor="model-structure">
        <w:r>
          <w:rPr>
            <w:rStyle w:val="Hyperlink"/>
            <w:b/>
          </w:rPr>
          <w:t>Model structure</w:t>
        </w:r>
      </w:hyperlink>
      <w:r>
        <w:t xml:space="preserve"> section and then move into a vignette of the package under the </w:t>
      </w:r>
      <w:hyperlink w:anchor="using-simsurvey">
        <w:r>
          <w:rPr>
            <w:rStyle w:val="Hyperlink"/>
            <w:b/>
          </w:rPr>
          <w:t>Using SimSurvey</w:t>
        </w:r>
      </w:hyperlink>
      <w:r>
        <w:t xml:space="preserve"> section. While the core of this paper focuses on how to use this package, it is important to note that the defaults of the package are based on a case study. Output from default function calls are therefore relevant to the case study and these results are described and discussed in </w:t>
      </w:r>
      <w:hyperlink w:anchor="s1-appendix-case-study">
        <w:r>
          <w:rPr>
            <w:rStyle w:val="Hyperlink"/>
            <w:b/>
          </w:rPr>
          <w:t>S1 Appendix</w:t>
        </w:r>
      </w:hyperlink>
      <w:r>
        <w:t>.</w:t>
      </w:r>
    </w:p>
    <w:p w14:paraId="36455494" w14:textId="77777777" w:rsidR="00380553" w:rsidRDefault="000E48A1">
      <w:pPr>
        <w:pStyle w:val="Heading1"/>
      </w:pPr>
      <w:bookmarkStart w:id="7" w:name="model-structure"/>
      <w:r>
        <w:t>Model structure</w:t>
      </w:r>
      <w:bookmarkEnd w:id="7"/>
    </w:p>
    <w:p w14:paraId="1CCA810B" w14:textId="728BCC4A" w:rsidR="00380553" w:rsidRDefault="000E48A1">
      <w:pPr>
        <w:pStyle w:val="FirstParagraph"/>
      </w:pPr>
      <w:r>
        <w:t xml:space="preserve">In this section, we describe the framework currently implemented in the </w:t>
      </w:r>
      <w:r>
        <w:rPr>
          <w:rStyle w:val="VerbatimChar"/>
          <w:b/>
        </w:rPr>
        <w:t>SimSurvey</w:t>
      </w:r>
      <w:r>
        <w:t xml:space="preserve"> package. With this framework, we tried to strike a balance between realism, simplicity, generality and computational feasibility. The framework follows four general steps: 1) simulate a spatially-aggregated age-structured population; 2) distribute the population throughout a spatial grid, imposing correlation across space, time and age; 3) sample the population using random sampling; and, 4) obtain population estimates using a design-based analysis. Though there is a degree of flexibility in each of these steps, </w:t>
      </w:r>
      <w:del w:id="8" w:author="Robertson,Greg [St. John's]" w:date="2019-12-27T10:17:00Z">
        <w:r w:rsidDel="000078F6">
          <w:delText xml:space="preserve">keep in mind that </w:delText>
        </w:r>
      </w:del>
      <w:r>
        <w:t>users can circumvent specific components by applying user defined equations, inputs and/or analyses. Details on how to use the package and</w:t>
      </w:r>
      <w:ins w:id="9" w:author="Robertson,Greg [St. John's]" w:date="2019-12-27T10:17:00Z">
        <w:r w:rsidR="000078F6">
          <w:t xml:space="preserve">, if </w:t>
        </w:r>
      </w:ins>
      <w:ins w:id="10" w:author="Robertson,Greg [St. John's]" w:date="2019-12-27T10:18:00Z">
        <w:r w:rsidR="000078F6">
          <w:t>desired</w:t>
        </w:r>
      </w:ins>
      <w:ins w:id="11" w:author="Robertson,Greg [St. John's]" w:date="2019-12-27T10:17:00Z">
        <w:r w:rsidR="000078F6">
          <w:t>,</w:t>
        </w:r>
      </w:ins>
      <w:r>
        <w:t xml:space="preserve"> circumvent some aspects of its structure are outlined in the </w:t>
      </w:r>
      <w:hyperlink w:anchor="using-simsurvey">
        <w:r>
          <w:rPr>
            <w:rStyle w:val="Hyperlink"/>
            <w:b/>
          </w:rPr>
          <w:t>Using SimSurvey</w:t>
        </w:r>
      </w:hyperlink>
      <w:r>
        <w:t xml:space="preserve"> section.</w:t>
      </w:r>
    </w:p>
    <w:p w14:paraId="1FC53D38" w14:textId="77777777" w:rsidR="00380553" w:rsidRDefault="000E48A1">
      <w:pPr>
        <w:pStyle w:val="Heading2"/>
      </w:pPr>
      <w:bookmarkStart w:id="12" w:name="simulate-abundance"/>
      <w:r>
        <w:lastRenderedPageBreak/>
        <w:t>Simulate abundance</w:t>
      </w:r>
      <w:bookmarkEnd w:id="12"/>
    </w:p>
    <w:p w14:paraId="6CCA45FD" w14:textId="77777777" w:rsidR="00380553" w:rsidRDefault="000E48A1">
      <w:pPr>
        <w:pStyle w:val="FirstParagraph"/>
      </w:pPr>
      <w:r>
        <w:t xml:space="preserve">The simulation starts with an exponential decay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a,y</m:t>
            </m:r>
          </m:sub>
        </m:sSub>
      </m:oMath>
      <w:r>
        <w:t>) equals the abundance of that cohort in the previous year multiplied by the associated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a,y</m:t>
            </m:r>
          </m:sub>
        </m:sSub>
      </m:oMath>
      <w:r>
        <w:t>):</w:t>
      </w:r>
    </w:p>
    <w:p w14:paraId="26EBE10A" w14:textId="77777777" w:rsidR="00380553" w:rsidRDefault="000E48A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a-1,y-1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a-1,y-1</m:t>
                  </m:r>
                </m:sub>
              </m:sSub>
            </m:sup>
          </m:sSup>
        </m:oMath>
      </m:oMathPara>
    </w:p>
    <w:p w14:paraId="4225064A" w14:textId="77777777" w:rsidR="00380553" w:rsidRDefault="000E48A1">
      <w:pPr>
        <w:pStyle w:val="FirstParagraph"/>
      </w:pPr>
      <w:r>
        <w:t xml:space="preserve">Here, numbers at age in the first year are filled via exponential decay, </w:t>
      </w:r>
      <m:oMath>
        <m:sSub>
          <m:sSubPr>
            <m:ctrlPr>
              <w:rPr>
                <w:rFonts w:ascii="Cambria Math" w:hAnsi="Cambria Math"/>
              </w:rPr>
            </m:ctrlPr>
          </m:sSubPr>
          <m:e>
            <m:r>
              <w:rPr>
                <w:rFonts w:ascii="Cambria Math" w:hAnsi="Cambria Math"/>
              </w:rPr>
              <m:t>N</m:t>
            </m:r>
          </m:e>
          <m:sub>
            <m:r>
              <w:rPr>
                <w:rFonts w:ascii="Cambria Math" w:hAnsi="Cambria Math"/>
              </w:rPr>
              <m:t>a,1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a-1,1</m:t>
                </m:r>
              </m:sub>
            </m:sSub>
          </m:sup>
        </m:sSup>
      </m:oMath>
      <w:r>
        <w:t xml:space="preserve">, numbers at age 1 (i.e. recruits) vary around a baseline value, </w:t>
      </w:r>
      <m:oMath>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1,y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a,y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a,y</m:t>
            </m:r>
          </m:sub>
        </m:sSub>
      </m:oMath>
      <w:r>
        <w:t xml:space="preserve">. The error around the recruitment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y-1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xml:space="preserve">, and the process error was simulated using the covariance structure described in Cadigan [8], </w:t>
      </w:r>
      <m:oMath>
        <m:sSub>
          <m:sSubPr>
            <m:ctrlPr>
              <w:rPr>
                <w:rFonts w:ascii="Cambria Math" w:hAnsi="Cambria Math"/>
              </w:rPr>
            </m:ctrlPr>
          </m:sSubPr>
          <m:e>
            <m:r>
              <w:rPr>
                <w:rFonts w:ascii="Cambria Math" w:hAnsi="Cambria Math"/>
              </w:rPr>
              <m:t>δ</m:t>
            </m:r>
          </m:e>
          <m:sub>
            <m:r>
              <w:rPr>
                <w:rFonts w:ascii="Cambria Math" w:hAnsi="Cambria Math"/>
              </w:rPr>
              <m:t>a,y</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a,y</m:t>
            </m:r>
          </m:sub>
        </m:sSub>
        <m:r>
          <w:rPr>
            <w:rFonts w:ascii="Cambria Math" w:hAnsi="Cambria Math"/>
          </w:rPr>
          <m:t>)</m:t>
        </m:r>
      </m:oMath>
      <w:r>
        <w:t>. The covariance across ages and years is controlled by a process error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respectively). This structure allows for autocorrelation in process errors across ages and years (i.e. total mortality can be made to be more similar for fish that are closer together in age and/or time). Note that a plus group is not modeled as the number of ages can easily be extended to include groups with zero fish. Abundance at age is then converted to abundance at length using the original von Bertalanffy growth curve [9]:</w:t>
      </w:r>
    </w:p>
    <w:p w14:paraId="216F0D91" w14:textId="77777777" w:rsidR="00380553" w:rsidRDefault="000E48A1">
      <w:pPr>
        <w:pStyle w:val="BodyText"/>
      </w:pPr>
      <m:oMathPara>
        <m:oMathParaPr>
          <m:jc m:val="center"/>
        </m:oMathParaPr>
        <m:oMath>
          <m:r>
            <w:rPr>
              <w:rFonts w:ascii="Cambria Math" w:hAnsi="Cambria Math"/>
            </w:rPr>
            <m:t>log(L)=log(</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-Ka</m:t>
              </m:r>
            </m:sup>
          </m:sSup>
          <m:r>
            <w:rPr>
              <w:rFonts w:ascii="Cambria Math" w:hAnsi="Cambria Math"/>
            </w:rPr>
            <m:t>)+ε</m:t>
          </m:r>
        </m:oMath>
      </m:oMathPara>
    </w:p>
    <w:p w14:paraId="3C682E7F" w14:textId="77777777" w:rsidR="00380553" w:rsidRDefault="000E48A1">
      <w:pPr>
        <w:pStyle w:val="FirstParagraph"/>
      </w:pPr>
      <w:r>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assumed to follow the normal distribution, </w:t>
      </w:r>
      <m:oMath>
        <m:r>
          <w:rPr>
            <w:rFonts w:ascii="Cambria Math" w:hAnsi="Cambria Math"/>
          </w:rPr>
          <m:t>ε∼N(0,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Numbers at age are distributed across discrete length groups following a lognormal distribution by calculating the </w:t>
      </w:r>
      <w:r>
        <w:lastRenderedPageBreak/>
        <w:t xml:space="preserve">probability of being in a specific length group given age, </w:t>
      </w:r>
      <m:oMath>
        <m:sSub>
          <m:sSubPr>
            <m:ctrlPr>
              <w:rPr>
                <w:rFonts w:ascii="Cambria Math" w:hAnsi="Cambria Math"/>
              </w:rPr>
            </m:ctrlPr>
          </m:sSubPr>
          <m:e>
            <m:r>
              <w:rPr>
                <w:rFonts w:ascii="Cambria Math" w:hAnsi="Cambria Math"/>
              </w:rPr>
              <m:t>ϕ</m:t>
            </m:r>
          </m:e>
          <m:sub>
            <m:r>
              <w:rPr>
                <w:rFonts w:ascii="Cambria Math" w:hAnsi="Cambria Math"/>
              </w:rPr>
              <m:t>a,l</m:t>
            </m:r>
          </m:sub>
        </m:sSub>
      </m:oMath>
      <w:r>
        <w:t xml:space="preserve">. These probabilities are calculated using the standard normal cumulative density function </w:t>
      </w:r>
      <m:oMath>
        <m:r>
          <w:rPr>
            <w:rFonts w:ascii="Cambria Math" w:hAnsi="Cambria Math"/>
          </w:rPr>
          <m:t>Φ</m:t>
        </m:r>
      </m:oMath>
      <w:r>
        <w:t xml:space="preserve"> for a sequence of length groups </w:t>
      </w:r>
      <m:oMath>
        <m:r>
          <w:rPr>
            <w:rFonts w:ascii="Cambria Math" w:hAnsi="Cambria Math"/>
          </w:rPr>
          <m:t>l</m:t>
        </m:r>
      </m:oMath>
      <w:r>
        <w:t xml:space="preserve"> from length 0 to 10 times the maximum predicted length </w:t>
      </w:r>
      <m:oMath>
        <m:r>
          <w:rPr>
            <w:rFonts w:ascii="Cambria Math" w:hAnsi="Cambria Math"/>
          </w:rPr>
          <m:t>L</m:t>
        </m:r>
      </m:oMath>
      <w:r>
        <w:t xml:space="preserve"> at an interval of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w:t>
      </w:r>
    </w:p>
    <w:p w14:paraId="03CC882B" w14:textId="77777777" w:rsidR="00380553" w:rsidRDefault="000E48A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a,l</m:t>
              </m:r>
            </m:sub>
          </m:sSub>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l-1</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oMath>
      </m:oMathPara>
    </w:p>
    <w:p w14:paraId="58909EC7" w14:textId="4193D3B6" w:rsidR="00380553" w:rsidRDefault="000E48A1">
      <w:pPr>
        <w:pStyle w:val="FirstParagraph"/>
      </w:pPr>
      <w:r>
        <w:t xml:space="preserve">Though some typical relationships have yet to be implemented (e.g. stock-recruitment), this formulation facilitates the simulation of </w:t>
      </w:r>
      <w:ins w:id="13" w:author="Robertson,Greg [St. John's]" w:date="2019-12-27T10:18:00Z">
        <w:r w:rsidR="000078F6">
          <w:t xml:space="preserve">an extensive range of </w:t>
        </w:r>
      </w:ins>
      <w:r>
        <w:t xml:space="preserve">age-structured </w:t>
      </w:r>
      <w:commentRangeStart w:id="14"/>
      <w:r>
        <w:t>populations</w:t>
      </w:r>
      <w:del w:id="15" w:author="Robertson,Greg [St. John's]" w:date="2019-12-27T10:19:00Z">
        <w:r w:rsidDel="000078F6">
          <w:delText xml:space="preserve"> that are dynamic enough </w:delText>
        </w:r>
      </w:del>
      <w:commentRangeEnd w:id="14"/>
      <w:r w:rsidR="000078F6">
        <w:rPr>
          <w:rStyle w:val="CommentReference"/>
        </w:rPr>
        <w:commentReference w:id="14"/>
      </w:r>
      <w:del w:id="16" w:author="Robertson,Greg [St. John's]" w:date="2019-12-27T10:19:00Z">
        <w:r w:rsidDel="000078F6">
          <w:delText xml:space="preserve">to </w:delText>
        </w:r>
      </w:del>
      <w:ins w:id="17" w:author="Robertson,Greg [St. John's]" w:date="2019-12-27T10:19:00Z">
        <w:r w:rsidR="000078F6">
          <w:t xml:space="preserve"> allowing the </w:t>
        </w:r>
      </w:ins>
      <w:r>
        <w:t>test</w:t>
      </w:r>
      <w:ins w:id="18" w:author="Robertson,Greg [St. John's]" w:date="2019-12-27T10:19:00Z">
        <w:r w:rsidR="000078F6">
          <w:t>ing of</w:t>
        </w:r>
      </w:ins>
      <w:r>
        <w:t xml:space="preserve"> an array of survey designs.</w:t>
      </w:r>
    </w:p>
    <w:p w14:paraId="3F282B3C" w14:textId="77777777" w:rsidR="00380553" w:rsidRDefault="000E48A1">
      <w:pPr>
        <w:pStyle w:val="Heading2"/>
      </w:pPr>
      <w:bookmarkStart w:id="19" w:name="simulate-spatial-distribution"/>
      <w:r>
        <w:t>Simulate spatial distribution</w:t>
      </w:r>
      <w:bookmarkEnd w:id="19"/>
    </w:p>
    <w:p w14:paraId="030F68B4" w14:textId="3B1A7AC2" w:rsidR="00380553" w:rsidRDefault="000E48A1">
      <w:pPr>
        <w:pStyle w:val="FirstParagraph"/>
      </w:pPr>
      <w:r>
        <w:t xml:space="preserve">Rather than developing a full spatially-explicit model, population and spatial dynamics are modeled as independent processes for simplicity. The complexities of spatial population dynamics - such as larval dispersal, spatial differences in growth and </w:t>
      </w:r>
      <w:del w:id="20" w:author="Robertson,Greg [St. John's]" w:date="2019-12-27T10:20:00Z">
        <w:r w:rsidDel="000078F6">
          <w:delText>meta-</w:delText>
        </w:r>
      </w:del>
      <w:r>
        <w:t xml:space="preserve">population connectivity - are </w:t>
      </w:r>
      <w:del w:id="21" w:author="Robertson,Greg [St. John's]" w:date="2019-12-27T10:21:00Z">
        <w:r w:rsidDel="000078F6">
          <w:delText xml:space="preserve">therefor </w:delText>
        </w:r>
      </w:del>
      <w:r>
        <w:t xml:space="preserve">not </w:t>
      </w:r>
      <w:ins w:id="22" w:author="Robertson,Greg [St. John's]" w:date="2019-12-27T10:21:00Z">
        <w:r w:rsidR="000078F6">
          <w:t>explicitly</w:t>
        </w:r>
      </w:ins>
      <w:ins w:id="23" w:author="Robertson,Greg [St. John's]" w:date="2019-12-27T10:20:00Z">
        <w:r w:rsidR="000078F6">
          <w:t xml:space="preserve"> </w:t>
        </w:r>
      </w:ins>
      <w:r>
        <w:t xml:space="preserve">accounted for and, as such, the model is a </w:t>
      </w:r>
      <w:del w:id="24" w:author="Robertson,Greg [St. John's]" w:date="2019-12-27T10:20:00Z">
        <w:r w:rsidDel="000078F6">
          <w:delText xml:space="preserve">substantial </w:delText>
        </w:r>
      </w:del>
      <w:ins w:id="25" w:author="Robertson,Greg [St. John's]" w:date="2019-12-27T10:21:00Z">
        <w:r w:rsidR="000078F6">
          <w:t>necessary</w:t>
        </w:r>
      </w:ins>
      <w:ins w:id="26" w:author="Robertson,Greg [St. John's]" w:date="2019-12-27T10:20:00Z">
        <w:r w:rsidR="000078F6">
          <w:t xml:space="preserve"> </w:t>
        </w:r>
      </w:ins>
      <w:r>
        <w:t xml:space="preserve">simplification of reality. Despite this limitation, the approach taken facilitates the simulation of spatial, age-structured populations with sufficient complexity for testing the efficacy of various survey designs. The simplicity also limits the number of unknown parameters that need to be specified to simulate a population. Parameter estimates from spatially-aggregated age-structured models, which are commonly used in stock assessments, can therefore be used to simulate a population using the cohort model and the resultant abundance at age values can be distributed across a spatial grid. Here, a grid of </w:t>
      </w:r>
      <m:oMath>
        <m:r>
          <w:rPr>
            <w:rFonts w:ascii="Cambria Math" w:hAnsi="Cambria Math"/>
          </w:rPr>
          <m:t>s</m:t>
        </m:r>
      </m:oMath>
      <w:r>
        <w:t xml:space="preserve"> cells is generated where each cell has an area of </w:t>
      </w:r>
      <m:oMath>
        <m:r>
          <w:rPr>
            <w:rFonts w:ascii="Cambria Math" w:hAnsi="Cambria Math"/>
          </w:rPr>
          <m:t>A</m:t>
        </m:r>
      </m:oMath>
      <w:r>
        <w:t xml:space="preserve"> and depth </w:t>
      </w:r>
      <m:oMath>
        <m:r>
          <w:rPr>
            <w:rFonts w:ascii="Cambria Math" w:hAnsi="Cambria Math"/>
          </w:rPr>
          <m:t>d</m:t>
        </m:r>
      </m:oMath>
      <w:r>
        <w:t>; depth is defined using a sigmoid curve, applied across</w:t>
      </w:r>
      <w:ins w:id="27" w:author="Robertson,Greg [St. John's]" w:date="2019-12-27T10:21:00Z">
        <w:r w:rsidR="007E09D3">
          <w:t xml:space="preserve"> one spatial ax</w:t>
        </w:r>
      </w:ins>
      <w:ins w:id="28" w:author="Robertson,Greg [St. John's]" w:date="2019-12-27T10:22:00Z">
        <w:r w:rsidR="007E09D3">
          <w:t>is</w:t>
        </w:r>
      </w:ins>
      <w:del w:id="29" w:author="Robertson,Greg [St. John's]" w:date="2019-12-27T10:22:00Z">
        <w:r w:rsidDel="007E09D3">
          <w:delText xml:space="preserve"> </w:delText>
        </w:r>
        <w:commentRangeStart w:id="30"/>
        <w:r w:rsidDel="007E09D3">
          <w:delText>longitude</w:delText>
        </w:r>
      </w:del>
      <w:commentRangeEnd w:id="30"/>
      <w:r w:rsidR="007E09D3">
        <w:rPr>
          <w:rStyle w:val="CommentReference"/>
        </w:rPr>
        <w:commentReference w:id="30"/>
      </w:r>
      <w:del w:id="31" w:author="Robertson,Greg [St. John's]" w:date="2019-12-27T10:22:00Z">
        <w:r w:rsidDel="007E09D3">
          <w:delText xml:space="preserve"> only</w:delText>
        </w:r>
      </w:del>
      <w:r>
        <w:t xml:space="preserve">, with a depth range of </w:t>
      </w:r>
      <m:oMath>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m:rPr>
                <m:sty m:val="p"/>
              </m:rPr>
              <w:rPr>
                <w:rFonts w:ascii="Cambria Math" w:hAnsi="Cambria Math"/>
              </w:rPr>
              <m:t>shelf</m:t>
            </m:r>
          </m:sub>
        </m:sSub>
      </m:oMath>
      <w:r>
        <w:t xml:space="preserve"> and a shelf width of </w:t>
      </w:r>
      <m:oMath>
        <m:sSub>
          <m:sSubPr>
            <m:ctrlPr>
              <w:rPr>
                <w:rFonts w:ascii="Cambria Math" w:hAnsi="Cambria Math"/>
              </w:rPr>
            </m:ctrlPr>
          </m:sSubPr>
          <m:e>
            <m:r>
              <w:rPr>
                <w:rFonts w:ascii="Cambria Math" w:hAnsi="Cambria Math"/>
              </w:rPr>
              <m:t>w</m:t>
            </m:r>
          </m:e>
          <m:sub>
            <m:r>
              <m:rPr>
                <m:sty m:val="p"/>
              </m:rPr>
              <w:rPr>
                <w:rFonts w:ascii="Cambria Math" w:hAnsi="Cambria Math"/>
              </w:rPr>
              <m:t>shelf</m:t>
            </m:r>
          </m:sub>
        </m:sSub>
      </m:oMath>
      <w:r>
        <w:t>.</w:t>
      </w:r>
      <w:ins w:id="32" w:author="Robertson,Greg [St. John's]" w:date="2019-12-27T10:25:00Z">
        <w:r w:rsidR="007E09D3">
          <w:t xml:space="preserve"> We use </w:t>
        </w:r>
        <w:r w:rsidR="007E09D3">
          <w:lastRenderedPageBreak/>
          <w:t xml:space="preserve">depth as our main stratification variable, but note that any other appropriate </w:t>
        </w:r>
      </w:ins>
      <w:ins w:id="33" w:author="Robertson,Greg [St. John's]" w:date="2019-12-27T10:26:00Z">
        <w:r w:rsidR="007E09D3">
          <w:t>stratification</w:t>
        </w:r>
      </w:ins>
      <w:ins w:id="34" w:author="Robertson,Greg [St. John's]" w:date="2019-12-27T10:25:00Z">
        <w:r w:rsidR="007E09D3">
          <w:t xml:space="preserve"> </w:t>
        </w:r>
      </w:ins>
      <w:ins w:id="35" w:author="Robertson,Greg [St. John's]" w:date="2019-12-27T10:26:00Z">
        <w:r w:rsidR="007E09D3">
          <w:t>variables could be used.</w:t>
        </w:r>
      </w:ins>
      <w:r>
        <w:t xml:space="preserve"> The grid can be divided into two hierarchical levels</w:t>
      </w:r>
      <w:ins w:id="36" w:author="Robertson,Greg [St. John's]" w:date="2019-12-27T10:27:00Z">
        <w:r w:rsidR="00EE611E">
          <w:t xml:space="preserve"> (</w:t>
        </w:r>
        <w:r w:rsidR="00EE611E">
          <w:rPr>
            <w:i/>
          </w:rPr>
          <w:t>H</w:t>
        </w:r>
        <w:r w:rsidR="00EE611E">
          <w:t>)</w:t>
        </w:r>
      </w:ins>
      <w:commentRangeStart w:id="37"/>
      <w:ins w:id="38" w:author="Robertson,Greg [St. John's]" w:date="2019-12-27T10:24:00Z">
        <w:r w:rsidR="007E09D3">
          <w:t>, management divisions and habitat-based survey strata</w:t>
        </w:r>
      </w:ins>
      <w:r>
        <w:t xml:space="preserve">. </w:t>
      </w:r>
      <w:commentRangeEnd w:id="37"/>
      <w:r w:rsidR="007E09D3">
        <w:rPr>
          <w:rStyle w:val="CommentReference"/>
        </w:rPr>
        <w:commentReference w:id="37"/>
      </w:r>
      <w:r>
        <w:t xml:space="preserve">For demonstration purposes, we envision these levels as part of a stratified-random survey within international fishery divisions, i.e., </w:t>
      </w:r>
      <m:oMath>
        <m:sSub>
          <m:sSubPr>
            <m:ctrlPr>
              <w:rPr>
                <w:rFonts w:ascii="Cambria Math" w:hAnsi="Cambria Math"/>
              </w:rPr>
            </m:ctrlPr>
          </m:sSubPr>
          <m:e>
            <m:r>
              <w:rPr>
                <w:rFonts w:ascii="Cambria Math" w:hAnsi="Cambria Math"/>
              </w:rPr>
              <m:t>H</m:t>
            </m:r>
          </m:e>
          <m:sub>
            <m:r>
              <m:rPr>
                <m:sty m:val="p"/>
              </m:rPr>
              <w:rPr>
                <w:rFonts w:ascii="Cambria Math" w:hAnsi="Cambria Math"/>
              </w:rPr>
              <m:t>strat</m:t>
            </m:r>
          </m:sub>
        </m:sSub>
      </m:oMath>
      <w:r>
        <w:t xml:space="preserve"> depth-based strata within </w:t>
      </w:r>
      <m:oMath>
        <m:sSub>
          <m:sSubPr>
            <m:ctrlPr>
              <w:rPr>
                <w:rFonts w:ascii="Cambria Math" w:hAnsi="Cambria Math"/>
              </w:rPr>
            </m:ctrlPr>
          </m:sSubPr>
          <m:e>
            <m:r>
              <w:rPr>
                <w:rFonts w:ascii="Cambria Math" w:hAnsi="Cambria Math"/>
              </w:rPr>
              <m:t>H</m:t>
            </m:r>
          </m:e>
          <m:sub>
            <m:r>
              <m:rPr>
                <m:sty m:val="p"/>
              </m:rPr>
              <w:rPr>
                <w:rFonts w:ascii="Cambria Math" w:hAnsi="Cambria Math"/>
              </w:rPr>
              <m:t>div</m:t>
            </m:r>
          </m:sub>
        </m:sSub>
      </m:oMath>
      <w:r>
        <w:t xml:space="preserve"> divisions (e.g. NAFO or ICES divisions</w:t>
      </w:r>
      <w:ins w:id="39" w:author="Robertson,Greg [St. John's]" w:date="2019-12-27T10:27:00Z">
        <w:r w:rsidR="00EE611E">
          <w:t>, or any other geographically bounded area</w:t>
        </w:r>
      </w:ins>
      <w:r>
        <w:t xml:space="preserve">). The simulated population is distributed through the grid by simulating spatial-temporal noise controlled by a parabolic relationship with depth and covariance between ages, years and space. This noise term is </w:t>
      </w:r>
      <w:del w:id="40" w:author="Robertson,Greg [St. John's]" w:date="2019-12-27T10:27:00Z">
        <w:r w:rsidDel="00EE611E">
          <w:delText xml:space="preserve">normalized </w:delText>
        </w:r>
      </w:del>
      <w:commentRangeStart w:id="41"/>
      <w:ins w:id="42" w:author="Robertson,Greg [St. John's]" w:date="2019-12-27T10:27:00Z">
        <w:r w:rsidR="00EE611E">
          <w:t>scaled</w:t>
        </w:r>
        <w:r w:rsidR="00EE611E">
          <w:t xml:space="preserve"> </w:t>
        </w:r>
        <w:commentRangeEnd w:id="41"/>
        <w:r w:rsidR="00EE611E">
          <w:rPr>
            <w:rStyle w:val="CommentReference"/>
          </w:rPr>
          <w:commentReference w:id="41"/>
        </w:r>
      </w:ins>
      <w:r>
        <w:t>to sum to 1 to ensure that the total population of each age for each year through the grid equals the number simulated by the cohort model:</w:t>
      </w:r>
    </w:p>
    <w:p w14:paraId="013074F2" w14:textId="77777777" w:rsidR="00380553" w:rsidRDefault="000E48A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a,y,s</m:t>
                    </m:r>
                  </m:sub>
                </m:sSub>
              </m:e>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a,y</m:t>
                    </m:r>
                  </m:sub>
                </m:sSub>
                <m:f>
                  <m:fPr>
                    <m:ctrlPr>
                      <w:rPr>
                        <w:rFonts w:ascii="Cambria Math" w:hAnsi="Cambria Math"/>
                      </w:rPr>
                    </m:ctrlPr>
                  </m:fPr>
                  <m:num>
                    <m:sSub>
                      <m:sSubPr>
                        <m:ctrlPr>
                          <w:rPr>
                            <w:rFonts w:ascii="Cambria Math" w:hAnsi="Cambria Math"/>
                          </w:rPr>
                        </m:ctrlPr>
                      </m:sSubPr>
                      <m:e>
                        <m:r>
                          <w:rPr>
                            <w:rFonts w:ascii="Cambria Math" w:hAnsi="Cambria Math"/>
                          </w:rPr>
                          <m:t>η</m:t>
                        </m:r>
                      </m:e>
                      <m:sub>
                        <m:r>
                          <w:rPr>
                            <w:rFonts w:ascii="Cambria Math" w:hAnsi="Cambria Math"/>
                          </w:rPr>
                          <m:t>a,y,s</m:t>
                        </m:r>
                      </m:sub>
                    </m:sSub>
                  </m:num>
                  <m:den>
                    <m:nary>
                      <m:naryPr>
                        <m:chr m:val="∑"/>
                        <m:limLoc m:val="undOvr"/>
                        <m:ctrlPr>
                          <w:rPr>
                            <w:rFonts w:ascii="Cambria Math" w:hAnsi="Cambria Math"/>
                          </w:rPr>
                        </m:ctrlPr>
                      </m:naryPr>
                      <m:sub>
                        <m:r>
                          <w:rPr>
                            <w:rFonts w:ascii="Cambria Math" w:hAnsi="Cambria Math"/>
                          </w:rPr>
                          <m:t>s=1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η</m:t>
                            </m:r>
                          </m:e>
                          <m:sub>
                            <m:r>
                              <w:rPr>
                                <w:rFonts w:ascii="Cambria Math" w:hAnsi="Cambria Math"/>
                              </w:rPr>
                              <m:t>a,y</m:t>
                            </m:r>
                          </m:sub>
                        </m:sSub>
                      </m:e>
                    </m:nary>
                  </m:den>
                </m:f>
              </m:e>
            </m:mr>
            <m:mr>
              <m:e>
                <m:sSub>
                  <m:sSubPr>
                    <m:ctrlPr>
                      <w:rPr>
                        <w:rFonts w:ascii="Cambria Math" w:hAnsi="Cambria Math"/>
                      </w:rPr>
                    </m:ctrlPr>
                  </m:sSubPr>
                  <m:e>
                    <m:r>
                      <w:rPr>
                        <w:rFonts w:ascii="Cambria Math" w:hAnsi="Cambria Math"/>
                      </w:rPr>
                      <m:t>η</m:t>
                    </m:r>
                  </m:e>
                  <m:sub>
                    <m:r>
                      <w:rPr>
                        <w:rFonts w:ascii="Cambria Math" w:hAnsi="Cambria Math"/>
                      </w:rPr>
                      <m:t>a,y,s</m:t>
                    </m:r>
                  </m:sub>
                </m:sSub>
              </m:e>
              <m:e>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a,y,s</m:t>
                    </m:r>
                  </m:sub>
                </m:sSub>
              </m:e>
            </m:mr>
          </m:m>
        </m:oMath>
      </m:oMathPara>
    </w:p>
    <w:p w14:paraId="3B031A32" w14:textId="77777777" w:rsidR="00380553" w:rsidRDefault="000E48A1">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 depth. Residual noise </w:t>
      </w:r>
      <m:oMath>
        <m:sSub>
          <m:sSubPr>
            <m:ctrlPr>
              <w:rPr>
                <w:rFonts w:ascii="Cambria Math" w:hAnsi="Cambria Math"/>
              </w:rPr>
            </m:ctrlPr>
          </m:sSubPr>
          <m:e>
            <m:r>
              <w:rPr>
                <w:rFonts w:ascii="Cambria Math" w:hAnsi="Cambria Math"/>
              </w:rPr>
              <m:t>ξ</m:t>
            </m:r>
          </m:e>
          <m:sub>
            <m:r>
              <w:rPr>
                <w:rFonts w:ascii="Cambria Math" w:hAnsi="Cambria Math"/>
              </w:rPr>
              <m:t>a,y,s</m:t>
            </m:r>
          </m:sub>
        </m:sSub>
      </m:oMath>
      <w:r>
        <w:t xml:space="preserve"> is added to this depth relationship using a combination of Matérn covariance, to control the level of spatial aggregation within ages and years, and a two dimension AR1 age-year covariance described in Cadigan [8], to control the level of similarity in distributions across ages and years. The rate at which point-to-point spatial correlation decays with distance is controlled by a smoothing (</w:t>
      </w:r>
      <m:oMath>
        <m:r>
          <w:rPr>
            <w:rFonts w:ascii="Cambria Math" w:hAnsi="Cambria Math"/>
          </w:rPr>
          <m:t>λ</m:t>
        </m:r>
      </m:oMath>
      <w:r>
        <w:t>) and a scaling parameter (</w:t>
      </w:r>
      <m:oMath>
        <m:r>
          <w:rPr>
            <w:rFonts w:ascii="Cambria Math" w:hAnsi="Cambria Math"/>
          </w:rPr>
          <m:t>κ</m:t>
        </m:r>
      </m:oMath>
      <w:r>
        <w:t xml:space="preserve">) [10] and correlation across ages and years is controlled by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respectively. The overall variance of the spatial process is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(see </w:t>
      </w:r>
      <w:hyperlink w:anchor="s2-appendix-age-year-space-covariance">
        <w:r>
          <w:rPr>
            <w:rStyle w:val="Hyperlink"/>
            <w:b/>
          </w:rPr>
          <w:t>S2 Appendix</w:t>
        </w:r>
      </w:hyperlink>
      <w:r>
        <w:t xml:space="preserve"> for a more detailed description of the </w:t>
      </w:r>
      <w:r>
        <w:lastRenderedPageBreak/>
        <w:t>space-age-year covariance structure). In short, this formulation allows control of depth preferences, the level of spatial aggregation and the degree of age and year specific clustering.</w:t>
      </w:r>
    </w:p>
    <w:p w14:paraId="0110B612" w14:textId="77777777" w:rsidR="00380553" w:rsidRDefault="000E48A1">
      <w:pPr>
        <w:pStyle w:val="Heading2"/>
      </w:pPr>
      <w:bookmarkStart w:id="43" w:name="simulate-survey"/>
      <w:r>
        <w:t>Simulate survey</w:t>
      </w:r>
      <w:bookmarkEnd w:id="43"/>
    </w:p>
    <w:p w14:paraId="792582F6" w14:textId="71CFE847" w:rsidR="00380553" w:rsidRDefault="000E48A1">
      <w:pPr>
        <w:pStyle w:val="FirstParagraph"/>
      </w:pPr>
      <w:r>
        <w:t xml:space="preserve">The final step in the simulation is to sample the simulated population over the age-year-space array generated. The sampling is random or stratified random, emulating </w:t>
      </w:r>
      <w:del w:id="44" w:author="Robertson,Greg [St. John's]" w:date="2019-12-27T10:28:00Z">
        <w:r w:rsidDel="0093301F">
          <w:delText xml:space="preserve">real-world </w:delText>
        </w:r>
      </w:del>
      <w:r>
        <w:t xml:space="preserve">surveys conducted by many research institutions around the world. The area of each strata </w:t>
      </w:r>
      <m:oMath>
        <m:sSub>
          <m:sSubPr>
            <m:ctrlPr>
              <w:rPr>
                <w:rFonts w:ascii="Cambria Math" w:hAnsi="Cambria Math"/>
              </w:rPr>
            </m:ctrlPr>
          </m:sSubPr>
          <m:e>
            <m:r>
              <w:rPr>
                <w:rFonts w:ascii="Cambria Math" w:hAnsi="Cambria Math"/>
              </w:rPr>
              <m:t>A</m:t>
            </m:r>
          </m:e>
          <m:sub>
            <m:r>
              <m:rPr>
                <m:sty m:val="p"/>
              </m:rPr>
              <w:rPr>
                <w:rFonts w:ascii="Cambria Math" w:hAnsi="Cambria Math"/>
              </w:rPr>
              <m:t>strat</m:t>
            </m:r>
          </m:sub>
        </m:sSub>
      </m:oMath>
      <w:r>
        <w:t xml:space="preserve"> is calculated and this is used to define the number of sampling stations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oMath>
      <w:r>
        <w:t xml:space="preserve">, hereafter referred to as sets, allocated to one or more strata under a particular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(i.e.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strat</m:t>
            </m:r>
          </m:sub>
        </m:sSub>
        <m:r>
          <w:rPr>
            <w:rFonts w:ascii="Cambria Math" w:hAnsi="Cambria Math"/>
          </w:rPr>
          <m:t> </m:t>
        </m:r>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14:paraId="2F1E20F0" w14:textId="77777777" w:rsidR="00380553" w:rsidRDefault="000E48A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∼Bin(</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trawl</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31E26916" w14:textId="7537FAAA" w:rsidR="00380553" w:rsidRDefault="000E48A1">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a,y,s</m:t>
            </m:r>
          </m:sub>
        </m:sSub>
      </m:oMath>
      <w:r>
        <w:t xml:space="preserve"> is the number of fish of age </w:t>
      </w:r>
      <m:oMath>
        <m:r>
          <w:rPr>
            <w:rFonts w:ascii="Cambria Math" w:hAnsi="Cambria Math"/>
          </w:rPr>
          <m:t>a</m:t>
        </m:r>
      </m:oMath>
      <w:r>
        <w:t xml:space="preserve"> in year </w:t>
      </w:r>
      <m:oMath>
        <m:r>
          <w:rPr>
            <w:rFonts w:ascii="Cambria Math" w:hAnsi="Cambria Math"/>
          </w:rPr>
          <m:t>y</m:t>
        </m:r>
      </m:oMath>
      <w:r>
        <w:t xml:space="preserve"> sampled by a set at location </w:t>
      </w:r>
      <m:oMath>
        <m:r>
          <w:rPr>
            <w:rFonts w:ascii="Cambria Math" w:hAnsi="Cambria Math"/>
          </w:rPr>
          <m:t>s</m:t>
        </m:r>
      </m:oMath>
      <w: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m:rPr>
                <m:sty m:val="p"/>
              </m:rPr>
              <w:rPr>
                <w:rFonts w:ascii="Cambria Math" w:hAnsi="Cambria Math"/>
              </w:rPr>
              <m:t>cell</m:t>
            </m:r>
          </m:sub>
        </m:sSub>
      </m:oMath>
      <w:r>
        <w:t xml:space="preserve"> is the area of a grid cell,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(i.e. the ability of the trawling gear to catch specific age groups). Here, catchabilities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In cases where there are multiple sets in one cell, the population in that cell is </w:t>
      </w:r>
      <w:commentRangeStart w:id="45"/>
      <w:r>
        <w:t xml:space="preserve">split </w:t>
      </w:r>
      <w:commentRangeEnd w:id="45"/>
      <w:r w:rsidR="0093301F">
        <w:rPr>
          <w:rStyle w:val="CommentReference"/>
        </w:rPr>
        <w:commentReference w:id="45"/>
      </w:r>
      <w:r>
        <w:t xml:space="preserve">across the sets. While this means that numbers caught </w:t>
      </w:r>
      <w:del w:id="46" w:author="Robertson,Greg [St. John's]" w:date="2019-12-27T10:30:00Z">
        <w:r w:rsidDel="0093301F">
          <w:delText xml:space="preserve">in an isolated simulation </w:delText>
        </w:r>
      </w:del>
      <w:r>
        <w:t>cannot exceed the numbers in the population, keep in mind that the survey, no matter how intense, is assumed to have no impact on the population from one year to the next.</w:t>
      </w:r>
    </w:p>
    <w:p w14:paraId="55E638EC" w14:textId="77777777" w:rsidR="00380553" w:rsidRDefault="000E48A1">
      <w:pPr>
        <w:pStyle w:val="BodyText"/>
      </w:pPr>
      <w:r>
        <w:lastRenderedPageBreak/>
        <w:t xml:space="preserve">Once catches are simulated, lengths of the fish sampled by each set are simulated using the von Bertalanffy growth equation found above in the </w:t>
      </w:r>
      <w:hyperlink w:anchor="simulate-abundance">
        <w:r>
          <w:rPr>
            <w:rStyle w:val="Hyperlink"/>
            <w:b/>
          </w:rPr>
          <w:t>Simulate abundance</w:t>
        </w:r>
      </w:hyperlink>
      <w:r>
        <w:t xml:space="preserve"> section. Sub-sampling is then conducted whereby a subset of fish are sampled for length measurements and a subset of this subset are sampled for age determination. Specifically, a maximum number of lengths are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and a maximum number of ages,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m:rPr>
                <m:sty m:val="p"/>
              </m:rPr>
              <w:rPr>
                <w:rFonts w:ascii="Cambria Math" w:hAnsi="Cambria Math"/>
              </w:rPr>
              <m:t>group</m:t>
            </m:r>
          </m:sub>
        </m:sSub>
      </m:oMath>
      <w:r>
        <w:t xml:space="preserve">, </w:t>
      </w:r>
      <w:commentRangeStart w:id="47"/>
      <w:r>
        <w:t>per division</w:t>
      </w:r>
      <w:commentRangeEnd w:id="47"/>
      <w:r w:rsidR="009B1840">
        <w:rPr>
          <w:rStyle w:val="CommentReference"/>
        </w:rPr>
        <w:commentReference w:id="47"/>
      </w:r>
      <w:r>
        <w:t>. Such sub-sampling is common in fisheries-independent surveys as it is costly, impractical and unnecessary to sample every fish captured. Age determination is especially time-consuming, which is why otoliths for age-determination tend to be sub-sampled by length-bin to obtain a representative age sample across a wider range of lengths than would be obtained via random sampling.</w:t>
      </w:r>
    </w:p>
    <w:p w14:paraId="7C229DF5" w14:textId="77777777" w:rsidR="00380553" w:rsidRDefault="000E48A1">
      <w:pPr>
        <w:pStyle w:val="Heading2"/>
      </w:pPr>
      <w:bookmarkStart w:id="48" w:name="stratified-analysis"/>
      <w:r>
        <w:t>Stratified analysis</w:t>
      </w:r>
      <w:bookmarkEnd w:id="48"/>
    </w:p>
    <w:p w14:paraId="5712B33E" w14:textId="77777777" w:rsidR="00380553" w:rsidRDefault="000E48A1">
      <w:pPr>
        <w:pStyle w:val="FirstParagraph"/>
      </w:pPr>
      <w:r>
        <w:t xml:space="preserve">While there are many model-based options for obtaining an abundance index from survey data [11], design-based approaches, such as stratified analyses, are often used. Here we apply formula presented in Smith and Somerton [[12]; equations are replicated in </w:t>
      </w:r>
      <w:hyperlink w:anchor="X745d889594d9b1b3adfaa60e398d04fc92c262a">
        <w:r>
          <w:rPr>
            <w:rStyle w:val="Hyperlink"/>
            <w:b/>
          </w:rPr>
          <w:t>S3 Appendix</w:t>
        </w:r>
      </w:hyperlink>
      <w:r>
        <w:t>] to calculate stratified estimates of total abundance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y,k</m:t>
            </m:r>
          </m:sub>
        </m:sSub>
      </m:oMath>
      <w:r>
        <w:t>), abundance at length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l,y,k</m:t>
            </m:r>
          </m:sub>
        </m:sSub>
      </m:oMath>
      <w:r>
        <w:t>) and abundance at age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a,y,k</m:t>
            </m:r>
          </m:sub>
        </m:sSub>
      </m:oMath>
      <w:r>
        <w:t xml:space="preserve">). Note that estimates of total abundance are based on aggregate catch while abundance at length requires length frequencies to be scaled up using set-specific ratios of measured to caught fish, and these length frequencies are converted to age by applying a </w:t>
      </w:r>
      <w:commentRangeStart w:id="49"/>
      <w:r>
        <w:t>division</w:t>
      </w:r>
      <w:commentRangeEnd w:id="49"/>
      <w:r w:rsidR="00BD1840">
        <w:rPr>
          <w:rStyle w:val="CommentReference"/>
        </w:rPr>
        <w:commentReference w:id="49"/>
      </w:r>
      <w:r>
        <w:t>-level age-length-key. We used root-mean-squared error (RMSE) as a measure of the precision and bias of the abundance at age estimates from each survey:</w:t>
      </w:r>
    </w:p>
    <w:p w14:paraId="03733974" w14:textId="77777777" w:rsidR="00380553" w:rsidRDefault="000E48A1">
      <w:pPr>
        <w:pStyle w:val="BodyText"/>
      </w:pPr>
      <m:oMathPara>
        <m:oMathParaPr>
          <m:jc m:val="center"/>
        </m:oMathParaPr>
        <m:oMath>
          <m:r>
            <w:rPr>
              <w:rFonts w:ascii="Cambria Math" w:hAnsi="Cambria Math"/>
            </w:rPr>
            <m:t>RMSE=</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a=1</m:t>
                      </m:r>
                    </m:sub>
                    <m:sup>
                      <m:sSub>
                        <m:sSubPr>
                          <m:ctrlPr>
                            <w:rPr>
                              <w:rFonts w:ascii="Cambria Math" w:hAnsi="Cambria Math"/>
                            </w:rPr>
                          </m:ctrlPr>
                        </m:sSubPr>
                        <m:e>
                          <m:r>
                            <w:rPr>
                              <w:rFonts w:ascii="Cambria Math" w:hAnsi="Cambria Math"/>
                            </w:rPr>
                            <m:t>N</m:t>
                          </m:r>
                        </m:e>
                        <m:sub>
                          <m:r>
                            <w:rPr>
                              <w:rFonts w:ascii="Cambria Math" w:hAnsi="Cambria Math"/>
                            </w:rPr>
                            <m:t>a</m:t>
                          </m:r>
                        </m:sub>
                      </m:sSub>
                    </m:sup>
                    <m:e>
                      <m:nary>
                        <m:naryPr>
                          <m:chr m:val="∑"/>
                          <m:limLoc m:val="undOvr"/>
                          <m:ctrlPr>
                            <w:rPr>
                              <w:rFonts w:ascii="Cambria Math" w:hAnsi="Cambria Math"/>
                            </w:rPr>
                          </m:ctrlPr>
                        </m:naryPr>
                        <m:sub>
                          <m:r>
                            <w:rPr>
                              <w:rFonts w:ascii="Cambria Math" w:hAnsi="Cambria Math"/>
                            </w:rPr>
                            <m:t>y=1</m:t>
                          </m:r>
                        </m:sub>
                        <m:sup>
                          <m:sSub>
                            <m:sSubPr>
                              <m:ctrlPr>
                                <w:rPr>
                                  <w:rFonts w:ascii="Cambria Math" w:hAnsi="Cambria Math"/>
                                </w:rPr>
                              </m:ctrlPr>
                            </m:sSubPr>
                            <m:e>
                              <m:r>
                                <w:rPr>
                                  <w:rFonts w:ascii="Cambria Math" w:hAnsi="Cambria Math"/>
                                </w:rPr>
                                <m:t>N</m:t>
                              </m:r>
                            </m:e>
                            <m:sub>
                              <m:r>
                                <w:rPr>
                                  <w:rFonts w:ascii="Cambria Math" w:hAnsi="Cambria Math"/>
                                </w:rPr>
                                <m:t>y</m:t>
                              </m:r>
                            </m:sub>
                          </m:sSub>
                        </m:sup>
                        <m:e>
                          <m:nary>
                            <m:naryPr>
                              <m:chr m:val="∑"/>
                              <m:limLoc m:val="undOvr"/>
                              <m:ctrlPr>
                                <w:rPr>
                                  <w:rFonts w:ascii="Cambria Math" w:hAnsi="Cambria Math"/>
                                </w:rPr>
                              </m:ctrlPr>
                            </m:naryPr>
                            <m:sub>
                              <m:r>
                                <w:rPr>
                                  <w:rFonts w:ascii="Cambria Math" w:hAnsi="Cambria Math"/>
                                </w:rPr>
                                <m:t>k=1</m:t>
                              </m:r>
                            </m:sub>
                            <m:sup>
                              <m:sSub>
                                <m:sSubPr>
                                  <m:ctrlPr>
                                    <w:rPr>
                                      <w:rFonts w:ascii="Cambria Math" w:hAnsi="Cambria Math"/>
                                    </w:rPr>
                                  </m:ctrlPr>
                                </m:sSubPr>
                                <m:e>
                                  <m:r>
                                    <w:rPr>
                                      <w:rFonts w:ascii="Cambria Math" w:hAnsi="Cambria Math"/>
                                    </w:rPr>
                                    <m:t>N</m:t>
                                  </m:r>
                                </m:e>
                                <m:sub>
                                  <m:r>
                                    <w:rPr>
                                      <w:rFonts w:ascii="Cambria Math" w:hAnsi="Cambria Math"/>
                                    </w:rPr>
                                    <m:t>k</m:t>
                                  </m:r>
                                </m:sub>
                              </m:sSub>
                            </m:sup>
                            <m:e>
                              <m:r>
                                <w:rPr>
                                  <w:rFonts w:ascii="Cambria Math" w:hAnsi="Cambria Math"/>
                                </w:rPr>
                                <m:t>(</m:t>
                              </m:r>
                            </m:e>
                          </m:nary>
                        </m:e>
                      </m:nary>
                    </m:e>
                  </m:nary>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a,y,k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a,y</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y</m:t>
                      </m:r>
                    </m:sub>
                  </m:sSub>
                  <m:sSub>
                    <m:sSubPr>
                      <m:ctrlPr>
                        <w:rPr>
                          <w:rFonts w:ascii="Cambria Math" w:hAnsi="Cambria Math"/>
                        </w:rPr>
                      </m:ctrlPr>
                    </m:sSubPr>
                    <m:e>
                      <m:r>
                        <w:rPr>
                          <w:rFonts w:ascii="Cambria Math" w:hAnsi="Cambria Math"/>
                        </w:rPr>
                        <m:t>N</m:t>
                      </m:r>
                    </m:e>
                    <m:sub>
                      <m:r>
                        <w:rPr>
                          <w:rFonts w:ascii="Cambria Math" w:hAnsi="Cambria Math"/>
                        </w:rPr>
                        <m:t>k</m:t>
                      </m:r>
                    </m:sub>
                  </m:sSub>
                </m:den>
              </m:f>
            </m:e>
          </m:rad>
        </m:oMath>
      </m:oMathPara>
    </w:p>
    <w:p w14:paraId="766FC824" w14:textId="77777777" w:rsidR="00380553" w:rsidRDefault="000E48A1">
      <w:pPr>
        <w:pStyle w:val="FirstParagraph"/>
      </w:pPr>
      <w:r>
        <w:lastRenderedPageBreak/>
        <w:t xml:space="preserve">Where </w:t>
      </w:r>
      <m:oMath>
        <m:sSub>
          <m:sSubPr>
            <m:ctrlPr>
              <w:rPr>
                <w:rFonts w:ascii="Cambria Math" w:hAnsi="Cambria Math"/>
              </w:rPr>
            </m:ctrlPr>
          </m:sSubPr>
          <m:e>
            <m:r>
              <w:rPr>
                <w:rFonts w:ascii="Cambria Math" w:hAnsi="Cambria Math"/>
              </w:rPr>
              <m:t>N</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y</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are the number of ages, years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RMSE was also calculated for abundance at length estimates, where the above formula is indexed by length groups </w:t>
      </w:r>
      <m:oMath>
        <m:r>
          <w:rPr>
            <w:rFonts w:ascii="Cambria Math" w:hAnsi="Cambria Math"/>
          </w:rPr>
          <m:t>l</m:t>
        </m:r>
      </m:oMath>
      <w:r>
        <w:t xml:space="preserve">, and total abundance, which lacks a group index of </w:t>
      </w:r>
      <m:oMath>
        <m:r>
          <w:rPr>
            <w:rFonts w:ascii="Cambria Math" w:hAnsi="Cambria Math"/>
          </w:rPr>
          <m:t>a</m:t>
        </m:r>
      </m:oMath>
      <w:r>
        <w:t xml:space="preserve"> or </w:t>
      </w:r>
      <m:oMath>
        <m:r>
          <w:rPr>
            <w:rFonts w:ascii="Cambria Math" w:hAnsi="Cambria Math"/>
          </w:rPr>
          <m:t>l</m:t>
        </m:r>
      </m:oMath>
      <w:r>
        <w:t>.</w:t>
      </w:r>
    </w:p>
    <w:p w14:paraId="395E0557" w14:textId="77777777" w:rsidR="00380553" w:rsidRDefault="000E48A1">
      <w:pPr>
        <w:pStyle w:val="Heading2"/>
      </w:pPr>
      <w:bookmarkStart w:id="50" w:name="assumptions"/>
      <w:r>
        <w:t>Assumptions</w:t>
      </w:r>
      <w:bookmarkEnd w:id="50"/>
    </w:p>
    <w:p w14:paraId="66FFA29C" w14:textId="77777777" w:rsidR="00380553" w:rsidRDefault="000E48A1">
      <w:pPr>
        <w:pStyle w:val="FirstParagraph"/>
      </w:pPr>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p>
    <w:p w14:paraId="780E29DD" w14:textId="77777777" w:rsidR="00380553" w:rsidRDefault="000E48A1">
      <w:pPr>
        <w:pStyle w:val="Heading1"/>
      </w:pPr>
      <w:bookmarkStart w:id="51" w:name="using-simsurvey"/>
      <w:r>
        <w:t xml:space="preserve">Using </w:t>
      </w:r>
      <w:r>
        <w:rPr>
          <w:rStyle w:val="VerbatimChar"/>
        </w:rPr>
        <w:t>SimSurvey</w:t>
      </w:r>
      <w:bookmarkEnd w:id="51"/>
    </w:p>
    <w:p w14:paraId="5268F267" w14:textId="77777777" w:rsidR="00380553" w:rsidRDefault="000E48A1">
      <w:pPr>
        <w:pStyle w:val="FirstParagraph"/>
      </w:pPr>
      <w:r>
        <w:t xml:space="preserve">The </w:t>
      </w:r>
      <w:r>
        <w:rPr>
          <w:rStyle w:val="VerbatimChar"/>
          <w:b/>
        </w:rPr>
        <w:t>SimSurvey</w:t>
      </w:r>
      <w:r>
        <w:t xml:space="preserve"> package was written in the programming language </w:t>
      </w:r>
      <w:r>
        <w:rPr>
          <w:rStyle w:val="VerbatimChar"/>
        </w:rPr>
        <w:t>R</w:t>
      </w:r>
      <w:r>
        <w:t xml:space="preserve"> [13] and it holds a series of functions for 1) simulating the abundance and distribution of virtual fish populations with correlation across space, time and age (</w:t>
      </w:r>
      <w:r>
        <w:rPr>
          <w:rStyle w:val="VerbatimChar"/>
        </w:rPr>
        <w:t>sim_abundance</w:t>
      </w:r>
      <w:r>
        <w:t xml:space="preserve">, </w:t>
      </w:r>
      <w:r>
        <w:rPr>
          <w:rStyle w:val="VerbatimChar"/>
        </w:rPr>
        <w:t>sim_distribution</w:t>
      </w:r>
      <w:r>
        <w:t>), 2) simulating surveys with a range of sampling strategies and intensities (</w:t>
      </w:r>
      <w:r>
        <w:rPr>
          <w:rStyle w:val="VerbatimChar"/>
        </w:rPr>
        <w:t>sim_survey</w:t>
      </w:r>
      <w:r>
        <w:t>), and 3) estimating the stratified mean and variance of simulated survey data (</w:t>
      </w:r>
      <w:r>
        <w:rPr>
          <w:rStyle w:val="VerbatimChar"/>
        </w:rPr>
        <w:t>run_strat</w:t>
      </w:r>
      <w:r>
        <w:t xml:space="preserve">; Table 1). </w:t>
      </w:r>
      <w:r>
        <w:rPr>
          <w:rStyle w:val="VerbatimChar"/>
          <w:b/>
        </w:rPr>
        <w:t>SimSurvey</w:t>
      </w:r>
      <w:r>
        <w:t xml:space="preserve"> relies </w:t>
      </w:r>
      <w:r>
        <w:lastRenderedPageBreak/>
        <w:t xml:space="preserve">heavily on functions from the </w:t>
      </w:r>
      <w:r>
        <w:rPr>
          <w:rStyle w:val="VerbatimChar"/>
          <w:b/>
        </w:rPr>
        <w:t>data.table</w:t>
      </w:r>
      <w:r>
        <w:t xml:space="preserve"> [14], </w:t>
      </w:r>
      <w:r>
        <w:rPr>
          <w:rStyle w:val="VerbatimChar"/>
          <w:b/>
        </w:rPr>
        <w:t>raster</w:t>
      </w:r>
      <w:r>
        <w:t xml:space="preserve"> [15] and </w:t>
      </w:r>
      <w:r>
        <w:rPr>
          <w:rStyle w:val="VerbatimChar"/>
          <w:b/>
        </w:rPr>
        <w:t>plotly</w:t>
      </w:r>
      <w:r>
        <w:t xml:space="preserve"> [16] packages for their efficient data processing, geographic and plotting facilities, respectively. Package documentation has been published online using </w:t>
      </w:r>
      <w:r>
        <w:rPr>
          <w:rStyle w:val="VerbatimChar"/>
          <w:b/>
        </w:rPr>
        <w:t>pkgdown</w:t>
      </w:r>
      <w:r>
        <w:t xml:space="preserve"> (</w:t>
      </w:r>
      <w:hyperlink r:id="rId10">
        <w:r>
          <w:rPr>
            <w:rStyle w:val="Hyperlink"/>
          </w:rPr>
          <w:t>https://paulregular.github.io/SimSurvey/</w:t>
        </w:r>
      </w:hyperlink>
      <w:r>
        <w:t xml:space="preserve">) and all the source </w:t>
      </w:r>
      <w:r>
        <w:rPr>
          <w:rStyle w:val="VerbatimChar"/>
        </w:rPr>
        <w:t>R</w:t>
      </w:r>
      <w:r>
        <w:t xml:space="preserve"> code behind </w:t>
      </w:r>
      <w:r>
        <w:rPr>
          <w:rStyle w:val="VerbatimChar"/>
          <w:b/>
        </w:rPr>
        <w:t>SimSurvey</w:t>
      </w:r>
      <w:r>
        <w:t xml:space="preserve"> is available on GitHub (</w:t>
      </w:r>
      <w:hyperlink r:id="rId11">
        <w:r>
          <w:rPr>
            <w:rStyle w:val="Hyperlink"/>
          </w:rPr>
          <w:t>https://github.com/PaulRegular/SimSurvey</w:t>
        </w:r>
      </w:hyperlink>
      <w:r>
        <w:t xml:space="preserve">). </w:t>
      </w:r>
      <w:r>
        <w:rPr>
          <w:rStyle w:val="VerbatimChar"/>
          <w:b/>
        </w:rPr>
        <w:t>SimSurvey</w:t>
      </w:r>
      <w:r>
        <w:t xml:space="preserve"> can be installed via GitHub using the </w:t>
      </w:r>
      <w:r>
        <w:rPr>
          <w:rStyle w:val="VerbatimChar"/>
          <w:b/>
        </w:rPr>
        <w:t>remotes</w:t>
      </w:r>
      <w:r>
        <w:t xml:space="preserve"> package:</w:t>
      </w:r>
    </w:p>
    <w:p w14:paraId="1F2841A5" w14:textId="77777777" w:rsidR="00380553" w:rsidRDefault="000E48A1">
      <w:pPr>
        <w:pStyle w:val="SourceCode"/>
      </w:pPr>
      <w:r>
        <w:rPr>
          <w:rStyle w:val="KeywordTok"/>
        </w:rPr>
        <w:t>install.packages</w:t>
      </w:r>
      <w:r>
        <w:rPr>
          <w:rStyle w:val="NormalTok"/>
        </w:rPr>
        <w:t>(</w:t>
      </w:r>
      <w:r>
        <w:rPr>
          <w:rStyle w:val="StringTok"/>
        </w:rPr>
        <w:t>"remotes"</w:t>
      </w:r>
      <w:r>
        <w:rPr>
          <w:rStyle w:val="NormalTok"/>
        </w:rPr>
        <w:t>)</w:t>
      </w:r>
      <w:r>
        <w:br/>
      </w:r>
      <w:r>
        <w:rPr>
          <w:rStyle w:val="NormalTok"/>
        </w:rPr>
        <w:t>remotes</w:t>
      </w:r>
      <w:r>
        <w:rPr>
          <w:rStyle w:val="OperatorTok"/>
        </w:rPr>
        <w:t>::</w:t>
      </w:r>
      <w:r>
        <w:rPr>
          <w:rStyle w:val="KeywordTok"/>
        </w:rPr>
        <w:t>install_github</w:t>
      </w:r>
      <w:r>
        <w:rPr>
          <w:rStyle w:val="NormalTok"/>
        </w:rPr>
        <w:t>(</w:t>
      </w:r>
      <w:r>
        <w:rPr>
          <w:rStyle w:val="StringTok"/>
        </w:rPr>
        <w:t>"PaulRegular/SimSurvey"</w:t>
      </w:r>
      <w:r>
        <w:rPr>
          <w:rStyle w:val="NormalTok"/>
        </w:rPr>
        <w:t>)</w:t>
      </w:r>
    </w:p>
    <w:p w14:paraId="666B23D1" w14:textId="77777777" w:rsidR="00380553" w:rsidRDefault="000E48A1">
      <w:pPr>
        <w:pStyle w:val="TableCaption"/>
      </w:pPr>
      <w:r>
        <w:t xml:space="preserve">Table 1: Names and descriptions of the key functions of </w:t>
      </w:r>
      <w:r>
        <w:rPr>
          <w:rStyle w:val="VerbatimChar"/>
          <w:b/>
        </w:rPr>
        <w:t>SimSurvey</w:t>
      </w:r>
      <w:r>
        <w:t>. Functions in bold font are core functions and those in medium font are designed for use inside the core functions. The latter are typically closures, which are functions that contain data and return functions [17]; here they are used to store parameter values and return functions that require dimensions, such as ages or years, to be supplied.</w:t>
      </w:r>
    </w:p>
    <w:tbl>
      <w:tblPr>
        <w:tblStyle w:val="Table"/>
        <w:tblW w:w="5000" w:type="pct"/>
        <w:tblLook w:val="07E0" w:firstRow="1" w:lastRow="1" w:firstColumn="1" w:lastColumn="1" w:noHBand="1" w:noVBand="1"/>
        <w:tblCaption w:val="Table 1: Names and descriptions of the key functions of SimSurvey. Functions in bold font are core functions and those in medium font are designed for use inside the core functions. The latter are typically closures, which are functions that contain data and return functions [17]; here they are used to store parameter values and return functions that require dimensions, such as ages or years, to be supplied."/>
      </w:tblPr>
      <w:tblGrid>
        <w:gridCol w:w="2682"/>
        <w:gridCol w:w="6678"/>
      </w:tblGrid>
      <w:tr w:rsidR="00380553" w14:paraId="6EA73C6D" w14:textId="77777777">
        <w:tc>
          <w:tcPr>
            <w:tcW w:w="0" w:type="auto"/>
            <w:tcBorders>
              <w:bottom w:val="single" w:sz="0" w:space="0" w:color="auto"/>
            </w:tcBorders>
            <w:vAlign w:val="bottom"/>
          </w:tcPr>
          <w:p w14:paraId="3749F0B4" w14:textId="77777777" w:rsidR="00380553" w:rsidRDefault="000E48A1">
            <w:pPr>
              <w:pStyle w:val="Compact"/>
            </w:pPr>
            <w:r>
              <w:t>Function</w:t>
            </w:r>
          </w:p>
        </w:tc>
        <w:tc>
          <w:tcPr>
            <w:tcW w:w="0" w:type="auto"/>
            <w:tcBorders>
              <w:bottom w:val="single" w:sz="0" w:space="0" w:color="auto"/>
            </w:tcBorders>
            <w:vAlign w:val="bottom"/>
          </w:tcPr>
          <w:p w14:paraId="2AA3F2D2" w14:textId="77777777" w:rsidR="00380553" w:rsidRDefault="000E48A1">
            <w:pPr>
              <w:pStyle w:val="Compact"/>
            </w:pPr>
            <w:r>
              <w:t>Description</w:t>
            </w:r>
          </w:p>
        </w:tc>
      </w:tr>
      <w:tr w:rsidR="00380553" w14:paraId="4ED530CC" w14:textId="77777777">
        <w:tc>
          <w:tcPr>
            <w:tcW w:w="0" w:type="auto"/>
          </w:tcPr>
          <w:p w14:paraId="20C60F25" w14:textId="77777777" w:rsidR="00380553" w:rsidRDefault="000E48A1">
            <w:pPr>
              <w:pStyle w:val="Compact"/>
            </w:pPr>
            <w:r>
              <w:rPr>
                <w:rStyle w:val="VerbatimChar"/>
                <w:b/>
              </w:rPr>
              <w:t>sim_abundance</w:t>
            </w:r>
          </w:p>
        </w:tc>
        <w:tc>
          <w:tcPr>
            <w:tcW w:w="0" w:type="auto"/>
          </w:tcPr>
          <w:p w14:paraId="693FC77F" w14:textId="77777777" w:rsidR="00380553" w:rsidRDefault="000E48A1">
            <w:pPr>
              <w:pStyle w:val="Compact"/>
            </w:pPr>
            <w:r>
              <w:t>Simulate a basic age-structured population dynamics model</w:t>
            </w:r>
          </w:p>
        </w:tc>
      </w:tr>
      <w:tr w:rsidR="00380553" w14:paraId="5DBC66D3" w14:textId="77777777">
        <w:tc>
          <w:tcPr>
            <w:tcW w:w="0" w:type="auto"/>
          </w:tcPr>
          <w:p w14:paraId="63BDDDE5" w14:textId="77777777" w:rsidR="00380553" w:rsidRDefault="000E48A1">
            <w:pPr>
              <w:pStyle w:val="Compact"/>
            </w:pPr>
            <w:r>
              <w:rPr>
                <w:rStyle w:val="VerbatimChar"/>
              </w:rPr>
              <w:t>sim_R</w:t>
            </w:r>
            <w:r>
              <w:t xml:space="preserve">, </w:t>
            </w:r>
            <w:r>
              <w:rPr>
                <w:rStyle w:val="VerbatimChar"/>
              </w:rPr>
              <w:t>sim_Z</w:t>
            </w:r>
            <w:r>
              <w:t xml:space="preserve">, </w:t>
            </w:r>
            <w:r>
              <w:rPr>
                <w:rStyle w:val="VerbatimChar"/>
              </w:rPr>
              <w:t>sim_N0</w:t>
            </w:r>
            <w:r>
              <w:t xml:space="preserve">, </w:t>
            </w:r>
            <w:r>
              <w:rPr>
                <w:rStyle w:val="VerbatimChar"/>
              </w:rPr>
              <w:t>sim_vonB</w:t>
            </w:r>
          </w:p>
        </w:tc>
        <w:tc>
          <w:tcPr>
            <w:tcW w:w="0" w:type="auto"/>
          </w:tcPr>
          <w:p w14:paraId="05F68797" w14:textId="77777777" w:rsidR="00380553" w:rsidRDefault="000E48A1">
            <w:pPr>
              <w:pStyle w:val="Compact"/>
            </w:pPr>
            <w:r>
              <w:t xml:space="preserve">Closures, to use inside </w:t>
            </w:r>
            <w:r>
              <w:rPr>
                <w:rStyle w:val="VerbatimChar"/>
              </w:rPr>
              <w:t>sim_abundance</w:t>
            </w:r>
            <w:r>
              <w:t>, for simulating recruitment, total mortality, initial abundance and growth, respectively</w:t>
            </w:r>
          </w:p>
        </w:tc>
      </w:tr>
      <w:tr w:rsidR="00380553" w14:paraId="2E33D48A" w14:textId="77777777">
        <w:tc>
          <w:tcPr>
            <w:tcW w:w="0" w:type="auto"/>
          </w:tcPr>
          <w:p w14:paraId="1FC1849F" w14:textId="77777777" w:rsidR="00380553" w:rsidRDefault="000E48A1">
            <w:pPr>
              <w:pStyle w:val="Compact"/>
            </w:pPr>
            <w:r>
              <w:rPr>
                <w:rStyle w:val="VerbatimChar"/>
                <w:b/>
              </w:rPr>
              <w:t>sim_distribution</w:t>
            </w:r>
          </w:p>
        </w:tc>
        <w:tc>
          <w:tcPr>
            <w:tcW w:w="0" w:type="auto"/>
          </w:tcPr>
          <w:p w14:paraId="5E0984AD" w14:textId="77777777" w:rsidR="00380553" w:rsidRDefault="000E48A1">
            <w:pPr>
              <w:pStyle w:val="Compact"/>
            </w:pPr>
            <w:r>
              <w:t>Simulate spatial and temporal distribution of an age-structured population</w:t>
            </w:r>
          </w:p>
        </w:tc>
      </w:tr>
      <w:tr w:rsidR="00380553" w14:paraId="37F176FE" w14:textId="77777777">
        <w:tc>
          <w:tcPr>
            <w:tcW w:w="0" w:type="auto"/>
          </w:tcPr>
          <w:p w14:paraId="156D76FF" w14:textId="77777777" w:rsidR="00380553" w:rsidRDefault="000E48A1">
            <w:pPr>
              <w:pStyle w:val="Compact"/>
            </w:pPr>
            <w:r>
              <w:rPr>
                <w:rStyle w:val="VerbatimChar"/>
              </w:rPr>
              <w:t>sim_ays_covar</w:t>
            </w:r>
            <w:r>
              <w:t xml:space="preserve">, </w:t>
            </w:r>
            <w:r>
              <w:rPr>
                <w:rStyle w:val="VerbatimChar"/>
              </w:rPr>
              <w:t>sim_parabola</w:t>
            </w:r>
          </w:p>
        </w:tc>
        <w:tc>
          <w:tcPr>
            <w:tcW w:w="0" w:type="auto"/>
          </w:tcPr>
          <w:p w14:paraId="237AC558" w14:textId="77777777" w:rsidR="00380553" w:rsidRDefault="000E48A1">
            <w:pPr>
              <w:pStyle w:val="Compact"/>
            </w:pPr>
            <w:r>
              <w:t xml:space="preserve">Closures, to use inside </w:t>
            </w:r>
            <w:r>
              <w:rPr>
                <w:rStyle w:val="VerbatimChar"/>
              </w:rPr>
              <w:t>sim_distribution</w:t>
            </w:r>
            <w:r>
              <w:t>, for simulating age-year-space covariance and parabolic relationships with covariates (e.g. depth), respectively</w:t>
            </w:r>
          </w:p>
        </w:tc>
      </w:tr>
      <w:tr w:rsidR="00380553" w14:paraId="52F638B8" w14:textId="77777777">
        <w:tc>
          <w:tcPr>
            <w:tcW w:w="0" w:type="auto"/>
          </w:tcPr>
          <w:p w14:paraId="456EC6B0" w14:textId="77777777" w:rsidR="00380553" w:rsidRDefault="000E48A1">
            <w:pPr>
              <w:pStyle w:val="Compact"/>
            </w:pPr>
            <w:r>
              <w:rPr>
                <w:rStyle w:val="VerbatimChar"/>
              </w:rPr>
              <w:t>make_grid</w:t>
            </w:r>
          </w:p>
        </w:tc>
        <w:tc>
          <w:tcPr>
            <w:tcW w:w="0" w:type="auto"/>
          </w:tcPr>
          <w:p w14:paraId="45C934AA" w14:textId="77777777" w:rsidR="00380553" w:rsidRDefault="000E48A1">
            <w:pPr>
              <w:pStyle w:val="Compact"/>
            </w:pPr>
            <w:r>
              <w:t xml:space="preserve">Make a basic depth stratified square grid to use inside </w:t>
            </w:r>
            <w:r>
              <w:rPr>
                <w:rStyle w:val="VerbatimChar"/>
              </w:rPr>
              <w:t>sim_distribution</w:t>
            </w:r>
          </w:p>
        </w:tc>
      </w:tr>
      <w:tr w:rsidR="00380553" w14:paraId="00FF8CA2" w14:textId="77777777">
        <w:tc>
          <w:tcPr>
            <w:tcW w:w="0" w:type="auto"/>
          </w:tcPr>
          <w:p w14:paraId="4AEAD850" w14:textId="77777777" w:rsidR="00380553" w:rsidRDefault="000E48A1">
            <w:pPr>
              <w:pStyle w:val="Compact"/>
            </w:pPr>
            <w:r>
              <w:rPr>
                <w:rStyle w:val="VerbatimChar"/>
                <w:b/>
              </w:rPr>
              <w:t>sim_survey</w:t>
            </w:r>
          </w:p>
        </w:tc>
        <w:tc>
          <w:tcPr>
            <w:tcW w:w="0" w:type="auto"/>
          </w:tcPr>
          <w:p w14:paraId="2E795D5D" w14:textId="77777777" w:rsidR="00380553" w:rsidRDefault="000E48A1">
            <w:pPr>
              <w:pStyle w:val="Compact"/>
            </w:pPr>
            <w:r>
              <w:t>Simulate a survey of a spatial, age-structured population</w:t>
            </w:r>
          </w:p>
        </w:tc>
      </w:tr>
      <w:tr w:rsidR="00380553" w14:paraId="57BF13F7" w14:textId="77777777">
        <w:tc>
          <w:tcPr>
            <w:tcW w:w="0" w:type="auto"/>
          </w:tcPr>
          <w:p w14:paraId="66C2E024" w14:textId="77777777" w:rsidR="00380553" w:rsidRDefault="000E48A1">
            <w:pPr>
              <w:pStyle w:val="Compact"/>
            </w:pPr>
            <w:r>
              <w:rPr>
                <w:rStyle w:val="VerbatimChar"/>
              </w:rPr>
              <w:t>sim_logistic</w:t>
            </w:r>
          </w:p>
        </w:tc>
        <w:tc>
          <w:tcPr>
            <w:tcW w:w="0" w:type="auto"/>
          </w:tcPr>
          <w:p w14:paraId="5D1DB53F" w14:textId="77777777" w:rsidR="00380553" w:rsidRDefault="000E48A1">
            <w:pPr>
              <w:pStyle w:val="Compact"/>
            </w:pPr>
            <w:r>
              <w:t xml:space="preserve">Closure, to use inside </w:t>
            </w:r>
            <w:r>
              <w:rPr>
                <w:rStyle w:val="VerbatimChar"/>
              </w:rPr>
              <w:t>sim_survey</w:t>
            </w:r>
            <w:r>
              <w:t>, for simulating age-specific catchability as a logistic curve</w:t>
            </w:r>
          </w:p>
        </w:tc>
      </w:tr>
      <w:tr w:rsidR="00380553" w14:paraId="1B2A3C8A" w14:textId="77777777">
        <w:tc>
          <w:tcPr>
            <w:tcW w:w="0" w:type="auto"/>
          </w:tcPr>
          <w:p w14:paraId="586DE204" w14:textId="77777777" w:rsidR="00380553" w:rsidRDefault="000E48A1">
            <w:pPr>
              <w:pStyle w:val="Compact"/>
            </w:pPr>
            <w:r>
              <w:rPr>
                <w:rStyle w:val="VerbatimChar"/>
                <w:b/>
              </w:rPr>
              <w:t>run_strat</w:t>
            </w:r>
          </w:p>
        </w:tc>
        <w:tc>
          <w:tcPr>
            <w:tcW w:w="0" w:type="auto"/>
          </w:tcPr>
          <w:p w14:paraId="0A8493E4" w14:textId="77777777" w:rsidR="00380553" w:rsidRDefault="000E48A1">
            <w:pPr>
              <w:pStyle w:val="Compact"/>
            </w:pPr>
            <w:r>
              <w:t>Run a stratified analysis on simulated survey data</w:t>
            </w:r>
          </w:p>
        </w:tc>
      </w:tr>
      <w:tr w:rsidR="00380553" w14:paraId="298EDE67" w14:textId="77777777">
        <w:tc>
          <w:tcPr>
            <w:tcW w:w="0" w:type="auto"/>
          </w:tcPr>
          <w:p w14:paraId="3E614224" w14:textId="77777777" w:rsidR="00380553" w:rsidRDefault="000E48A1">
            <w:pPr>
              <w:pStyle w:val="Compact"/>
            </w:pPr>
            <w:r>
              <w:rPr>
                <w:rStyle w:val="VerbatimChar"/>
                <w:b/>
              </w:rPr>
              <w:lastRenderedPageBreak/>
              <w:t>strat_error</w:t>
            </w:r>
          </w:p>
        </w:tc>
        <w:tc>
          <w:tcPr>
            <w:tcW w:w="0" w:type="auto"/>
          </w:tcPr>
          <w:p w14:paraId="343327E9" w14:textId="77777777" w:rsidR="00380553" w:rsidRDefault="000E48A1">
            <w:pPr>
              <w:pStyle w:val="Compact"/>
            </w:pPr>
            <w:r>
              <w:t>Calculate the error of stratified estimates (e.g. root mean squared error of stratified estimates from true values)</w:t>
            </w:r>
          </w:p>
        </w:tc>
      </w:tr>
      <w:tr w:rsidR="00380553" w14:paraId="144D5ACB" w14:textId="77777777">
        <w:tc>
          <w:tcPr>
            <w:tcW w:w="0" w:type="auto"/>
          </w:tcPr>
          <w:p w14:paraId="68F6D734" w14:textId="77777777" w:rsidR="00380553" w:rsidRDefault="000E48A1">
            <w:pPr>
              <w:pStyle w:val="Compact"/>
            </w:pPr>
            <w:r>
              <w:rPr>
                <w:rStyle w:val="VerbatimChar"/>
                <w:b/>
              </w:rPr>
              <w:t>test_surveys</w:t>
            </w:r>
          </w:p>
        </w:tc>
        <w:tc>
          <w:tcPr>
            <w:tcW w:w="0" w:type="auto"/>
          </w:tcPr>
          <w:p w14:paraId="60AAD229" w14:textId="77777777" w:rsidR="00380553" w:rsidRDefault="000E48A1">
            <w:pPr>
              <w:pStyle w:val="Compact"/>
            </w:pPr>
            <w:r>
              <w:t xml:space="preserve">Test the sampling design of multiple surveys using a stratified analysis (internally loops over </w:t>
            </w:r>
            <w:r>
              <w:rPr>
                <w:rStyle w:val="VerbatimChar"/>
              </w:rPr>
              <w:t>sim_survey</w:t>
            </w:r>
            <w:r>
              <w:t xml:space="preserve">, </w:t>
            </w:r>
            <w:r>
              <w:rPr>
                <w:rStyle w:val="VerbatimChar"/>
              </w:rPr>
              <w:t>run_strat</w:t>
            </w:r>
            <w:r>
              <w:t xml:space="preserve"> and </w:t>
            </w:r>
            <w:r>
              <w:rPr>
                <w:rStyle w:val="VerbatimChar"/>
              </w:rPr>
              <w:t>strat_error</w:t>
            </w:r>
            <w:r>
              <w:t>)</w:t>
            </w:r>
          </w:p>
        </w:tc>
      </w:tr>
      <w:tr w:rsidR="00380553" w14:paraId="7A4E0849" w14:textId="77777777">
        <w:tc>
          <w:tcPr>
            <w:tcW w:w="0" w:type="auto"/>
          </w:tcPr>
          <w:p w14:paraId="76A0E6CC" w14:textId="77777777" w:rsidR="00380553" w:rsidRDefault="000E48A1">
            <w:pPr>
              <w:pStyle w:val="Compact"/>
            </w:pPr>
            <w:r>
              <w:rPr>
                <w:rStyle w:val="VerbatimChar"/>
              </w:rPr>
              <w:t>expand_surveys</w:t>
            </w:r>
          </w:p>
        </w:tc>
        <w:tc>
          <w:tcPr>
            <w:tcW w:w="0" w:type="auto"/>
          </w:tcPr>
          <w:p w14:paraId="15C32423" w14:textId="77777777" w:rsidR="00380553" w:rsidRDefault="000E48A1">
            <w:pPr>
              <w:pStyle w:val="Compact"/>
            </w:pPr>
            <w:r>
              <w:t xml:space="preserve">Create a data frame, for use in </w:t>
            </w:r>
            <w:r>
              <w:rPr>
                <w:rStyle w:val="VerbatimChar"/>
              </w:rPr>
              <w:t>test_surveys</w:t>
            </w:r>
            <w:r>
              <w:t>, with all combinations of supplied survey settings</w:t>
            </w:r>
          </w:p>
        </w:tc>
      </w:tr>
    </w:tbl>
    <w:p w14:paraId="1EA0D3DB" w14:textId="77777777" w:rsidR="00380553" w:rsidRDefault="00380553">
      <w:pPr>
        <w:pStyle w:val="BodyText"/>
      </w:pPr>
    </w:p>
    <w:p w14:paraId="1AEC2B70" w14:textId="77777777" w:rsidR="00380553" w:rsidRDefault="000E48A1">
      <w:pPr>
        <w:pStyle w:val="BodyText"/>
      </w:pPr>
      <w:r>
        <w:t xml:space="preserve">The equations behind the functions listed in Table 1 are detailed in the </w:t>
      </w:r>
      <w:hyperlink w:anchor="model-structure">
        <w:r>
          <w:rPr>
            <w:rStyle w:val="Hyperlink"/>
            <w:b/>
          </w:rPr>
          <w:t>Model structure</w:t>
        </w:r>
      </w:hyperlink>
      <w:r>
        <w:t xml:space="preserve"> section. Note that several of the core equations are implemented using “closures”, which are functions that contain data and return functions [17]. For example, </w:t>
      </w:r>
      <w:r>
        <w:rPr>
          <w:rStyle w:val="VerbatimChar"/>
        </w:rPr>
        <w:t>sim_R</w:t>
      </w:r>
      <w:r>
        <w:t xml:space="preserve"> returns a function that holds the supplied parameter values and requires a sequence of years to be supplied.</w:t>
      </w:r>
    </w:p>
    <w:p w14:paraId="714B27F9" w14:textId="77777777" w:rsidR="00380553" w:rsidRDefault="000E48A1">
      <w:pPr>
        <w:pStyle w:val="SourceCode"/>
      </w:pPr>
      <w:commentRangeStart w:id="52"/>
      <w:r>
        <w:rPr>
          <w:rStyle w:val="NormalTok"/>
        </w:rPr>
        <w:t>R_fun &lt;-</w:t>
      </w:r>
      <w:r>
        <w:rPr>
          <w:rStyle w:val="String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DecValTok"/>
        </w:rPr>
        <w:t>500</w:t>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R_vec &lt;-</w:t>
      </w:r>
      <w:r>
        <w:rPr>
          <w:rStyle w:val="StringTok"/>
        </w:rPr>
        <w:t xml:space="preserve"> </w:t>
      </w:r>
      <w:r>
        <w:rPr>
          <w:rStyle w:val="KeywordTok"/>
        </w:rPr>
        <w:t>R_fun</w:t>
      </w:r>
      <w:r>
        <w:rPr>
          <w:rStyle w:val="NormalTok"/>
        </w:rPr>
        <w:t>(</w:t>
      </w:r>
      <w:r>
        <w:rPr>
          <w:rStyle w:val="DataTypeTok"/>
        </w:rPr>
        <w:t>years =</w:t>
      </w:r>
      <w:r>
        <w:rPr>
          <w:rStyle w:val="NormalTok"/>
        </w:rPr>
        <w:t xml:space="preserve"> </w:t>
      </w:r>
      <w:r>
        <w:rPr>
          <w:rStyle w:val="DecValTok"/>
        </w:rPr>
        <w:t>1</w:t>
      </w:r>
      <w:r>
        <w:rPr>
          <w:rStyle w:val="OperatorTok"/>
        </w:rPr>
        <w:t>:</w:t>
      </w:r>
      <w:r>
        <w:rPr>
          <w:rStyle w:val="DecValTok"/>
        </w:rPr>
        <w:t>100</w:t>
      </w:r>
      <w:r>
        <w:rPr>
          <w:rStyle w:val="NormalTok"/>
        </w:rPr>
        <w:t>)</w:t>
      </w:r>
      <w:commentRangeEnd w:id="52"/>
      <w:r w:rsidR="0093301F">
        <w:rPr>
          <w:rStyle w:val="CommentReference"/>
        </w:rPr>
        <w:commentReference w:id="52"/>
      </w:r>
    </w:p>
    <w:p w14:paraId="6B4975D0" w14:textId="3151B774" w:rsidR="00380553" w:rsidRDefault="000E48A1">
      <w:pPr>
        <w:pStyle w:val="FirstParagraph"/>
      </w:pPr>
      <w:r>
        <w:t xml:space="preserve">Here, the </w:t>
      </w:r>
      <w:r>
        <w:rPr>
          <w:rStyle w:val="VerbatimChar"/>
        </w:rPr>
        <w:t>R_vec</w:t>
      </w:r>
      <w:r>
        <w:t xml:space="preserve"> object holds 100 years of simulated recruitment values and each run of the </w:t>
      </w:r>
      <w:r>
        <w:rPr>
          <w:rStyle w:val="VerbatimChar"/>
        </w:rPr>
        <w:t>R_fun</w:t>
      </w:r>
      <w:r>
        <w:t xml:space="preserve"> function will result in different simulated values using the internal formulation and the parameters supplied to </w:t>
      </w:r>
      <w:r>
        <w:rPr>
          <w:rStyle w:val="VerbatimChar"/>
        </w:rPr>
        <w:t>sim_R</w:t>
      </w:r>
      <w:r>
        <w:t>. The other closures included in the package operate in a similar way in that parameter inputs are supplied to the closure and the functions returned by the closure requires inputs such as ages and/or years. This was done to avoid the repeated specifications of key arguments, such as ages and years. Moreover, this approach provides an option for advanced R users</w:t>
      </w:r>
      <w:ins w:id="53" w:author="Robertson,Greg [St. John's]" w:date="2019-12-27T10:31:00Z">
        <w:r w:rsidR="006F4FE9">
          <w:t xml:space="preserve"> to</w:t>
        </w:r>
      </w:ins>
      <w:r>
        <w:t xml:space="preserve"> inspect and modify the closures implemented in the package to supply custom closures with alternate equations. Also note that each of the closures implemented in the package includes a plot argument such that quick visuals can be obtained using a line of code like this: </w:t>
      </w:r>
      <w:r>
        <w:rPr>
          <w:rStyle w:val="VerbatimChar"/>
        </w:rPr>
        <w:t>sim_R(log_mean = log(500), log_sd = 0.5, plot = TRUE)(years = 1:100)</w:t>
      </w:r>
      <w:r>
        <w:t>).</w:t>
      </w:r>
    </w:p>
    <w:p w14:paraId="7C399E3A" w14:textId="77777777" w:rsidR="00380553" w:rsidRDefault="000E48A1">
      <w:pPr>
        <w:pStyle w:val="Heading2"/>
      </w:pPr>
      <w:bookmarkStart w:id="54" w:name="sim_abundance"/>
      <w:r>
        <w:rPr>
          <w:rStyle w:val="VerbatimChar"/>
        </w:rPr>
        <w:lastRenderedPageBreak/>
        <w:t>sim_abundance</w:t>
      </w:r>
      <w:bookmarkEnd w:id="54"/>
    </w:p>
    <w:p w14:paraId="4978060A" w14:textId="77777777" w:rsidR="00380553" w:rsidRDefault="000E48A1">
      <w:pPr>
        <w:pStyle w:val="TableCaption"/>
      </w:pPr>
      <w:r>
        <w:t xml:space="preserve">Table 2: Default </w:t>
      </w:r>
      <w:r>
        <w:rPr>
          <w:rStyle w:val="VerbatimChar"/>
        </w:rPr>
        <w:t>sim_abundance</w:t>
      </w:r>
      <w:r>
        <w:t xml:space="preserve"> function call, with descriptions, default values and associated parameter symbols of key arguments.</w:t>
      </w:r>
    </w:p>
    <w:tbl>
      <w:tblPr>
        <w:tblStyle w:val="Table"/>
        <w:tblW w:w="5000" w:type="pct"/>
        <w:tblLook w:val="07E0" w:firstRow="1" w:lastRow="1" w:firstColumn="1" w:lastColumn="1" w:noHBand="1" w:noVBand="1"/>
        <w:tblCaption w:val="Table 2: Default sim_abundance function call, with descriptions, default values and associated parameter symbols of key arguments."/>
      </w:tblPr>
      <w:tblGrid>
        <w:gridCol w:w="4425"/>
        <w:gridCol w:w="4074"/>
        <w:gridCol w:w="861"/>
      </w:tblGrid>
      <w:tr w:rsidR="00380553" w14:paraId="17474A2F" w14:textId="77777777">
        <w:tc>
          <w:tcPr>
            <w:tcW w:w="0" w:type="auto"/>
            <w:tcBorders>
              <w:bottom w:val="single" w:sz="0" w:space="0" w:color="auto"/>
            </w:tcBorders>
            <w:vAlign w:val="bottom"/>
          </w:tcPr>
          <w:p w14:paraId="1C8C87ED" w14:textId="77777777" w:rsidR="00380553" w:rsidRDefault="000E48A1">
            <w:pPr>
              <w:pStyle w:val="Compact"/>
            </w:pPr>
            <w:r>
              <w:rPr>
                <w:b/>
              </w:rPr>
              <w:t>Function call</w:t>
            </w:r>
          </w:p>
        </w:tc>
        <w:tc>
          <w:tcPr>
            <w:tcW w:w="0" w:type="auto"/>
            <w:tcBorders>
              <w:bottom w:val="single" w:sz="0" w:space="0" w:color="auto"/>
            </w:tcBorders>
            <w:vAlign w:val="bottom"/>
          </w:tcPr>
          <w:p w14:paraId="56473DDA" w14:textId="77777777" w:rsidR="00380553" w:rsidRDefault="000E48A1">
            <w:pPr>
              <w:pStyle w:val="Compact"/>
            </w:pPr>
            <w:r>
              <w:rPr>
                <w:b/>
              </w:rPr>
              <w:t>Description</w:t>
            </w:r>
          </w:p>
        </w:tc>
        <w:tc>
          <w:tcPr>
            <w:tcW w:w="0" w:type="auto"/>
            <w:tcBorders>
              <w:bottom w:val="single" w:sz="0" w:space="0" w:color="auto"/>
            </w:tcBorders>
            <w:vAlign w:val="bottom"/>
          </w:tcPr>
          <w:p w14:paraId="061CBB3A" w14:textId="77777777" w:rsidR="00380553" w:rsidRDefault="000E48A1">
            <w:pPr>
              <w:pStyle w:val="Compact"/>
            </w:pPr>
            <w:r>
              <w:rPr>
                <w:b/>
              </w:rPr>
              <w:t>Symbol</w:t>
            </w:r>
          </w:p>
        </w:tc>
      </w:tr>
      <w:tr w:rsidR="00380553" w14:paraId="6F23AEF1" w14:textId="77777777">
        <w:tc>
          <w:tcPr>
            <w:tcW w:w="0" w:type="auto"/>
          </w:tcPr>
          <w:p w14:paraId="24F5A3B3" w14:textId="77777777" w:rsidR="00380553" w:rsidRDefault="000E48A1">
            <w:pPr>
              <w:pStyle w:val="Compact"/>
            </w:pPr>
            <w:r>
              <w:rPr>
                <w:rStyle w:val="VerbatimChar"/>
              </w:rPr>
              <w:t>sim_abundance(</w:t>
            </w:r>
          </w:p>
        </w:tc>
        <w:tc>
          <w:tcPr>
            <w:tcW w:w="0" w:type="auto"/>
          </w:tcPr>
          <w:p w14:paraId="7E95CD76" w14:textId="77777777" w:rsidR="00380553" w:rsidRDefault="000E48A1">
            <w:pPr>
              <w:pStyle w:val="Compact"/>
            </w:pPr>
            <w:r>
              <w:t> </w:t>
            </w:r>
          </w:p>
        </w:tc>
        <w:tc>
          <w:tcPr>
            <w:tcW w:w="0" w:type="auto"/>
          </w:tcPr>
          <w:p w14:paraId="53F813FD" w14:textId="77777777" w:rsidR="00380553" w:rsidRDefault="000E48A1">
            <w:pPr>
              <w:pStyle w:val="Compact"/>
            </w:pPr>
            <w:r>
              <w:t> </w:t>
            </w:r>
          </w:p>
        </w:tc>
      </w:tr>
      <w:tr w:rsidR="00380553" w14:paraId="3DE1E5E5" w14:textId="77777777">
        <w:tc>
          <w:tcPr>
            <w:tcW w:w="0" w:type="auto"/>
          </w:tcPr>
          <w:p w14:paraId="46FB522E" w14:textId="77777777" w:rsidR="00380553" w:rsidRDefault="000E48A1">
            <w:pPr>
              <w:pStyle w:val="Compact"/>
            </w:pPr>
            <w:r>
              <w:rPr>
                <w:rStyle w:val="VerbatimChar"/>
              </w:rPr>
              <w:t>+  ages = 1:20,</w:t>
            </w:r>
          </w:p>
        </w:tc>
        <w:tc>
          <w:tcPr>
            <w:tcW w:w="0" w:type="auto"/>
          </w:tcPr>
          <w:p w14:paraId="328C87A7" w14:textId="77777777" w:rsidR="00380553" w:rsidRDefault="000E48A1">
            <w:pPr>
              <w:pStyle w:val="Compact"/>
            </w:pPr>
            <w:r>
              <w:t>Ages</w:t>
            </w:r>
          </w:p>
        </w:tc>
        <w:tc>
          <w:tcPr>
            <w:tcW w:w="0" w:type="auto"/>
          </w:tcPr>
          <w:p w14:paraId="543CDC72" w14:textId="77777777" w:rsidR="00380553" w:rsidRDefault="000E48A1">
            <w:pPr>
              <w:pStyle w:val="Compact"/>
            </w:pPr>
            <m:oMathPara>
              <m:oMath>
                <m:r>
                  <w:rPr>
                    <w:rFonts w:ascii="Cambria Math" w:hAnsi="Cambria Math"/>
                  </w:rPr>
                  <m:t>a</m:t>
                </m:r>
              </m:oMath>
            </m:oMathPara>
          </w:p>
        </w:tc>
      </w:tr>
      <w:tr w:rsidR="00380553" w14:paraId="52C6EC29" w14:textId="77777777">
        <w:tc>
          <w:tcPr>
            <w:tcW w:w="0" w:type="auto"/>
          </w:tcPr>
          <w:p w14:paraId="1E3D4BEC" w14:textId="77777777" w:rsidR="00380553" w:rsidRDefault="000E48A1">
            <w:pPr>
              <w:pStyle w:val="Compact"/>
            </w:pPr>
            <w:r>
              <w:rPr>
                <w:rStyle w:val="VerbatimChar"/>
              </w:rPr>
              <w:t>+  years = 1:20,</w:t>
            </w:r>
          </w:p>
        </w:tc>
        <w:tc>
          <w:tcPr>
            <w:tcW w:w="0" w:type="auto"/>
          </w:tcPr>
          <w:p w14:paraId="30966C62" w14:textId="77777777" w:rsidR="00380553" w:rsidRDefault="000E48A1">
            <w:pPr>
              <w:pStyle w:val="Compact"/>
            </w:pPr>
            <w:r>
              <w:t>Years</w:t>
            </w:r>
          </w:p>
        </w:tc>
        <w:tc>
          <w:tcPr>
            <w:tcW w:w="0" w:type="auto"/>
          </w:tcPr>
          <w:p w14:paraId="15C8C8AA" w14:textId="77777777" w:rsidR="00380553" w:rsidRDefault="000E48A1">
            <w:pPr>
              <w:pStyle w:val="Compact"/>
            </w:pPr>
            <m:oMathPara>
              <m:oMath>
                <m:r>
                  <w:rPr>
                    <w:rFonts w:ascii="Cambria Math" w:hAnsi="Cambria Math"/>
                  </w:rPr>
                  <m:t>y</m:t>
                </m:r>
              </m:oMath>
            </m:oMathPara>
          </w:p>
        </w:tc>
      </w:tr>
      <w:tr w:rsidR="00380553" w14:paraId="0634F799" w14:textId="77777777">
        <w:tc>
          <w:tcPr>
            <w:tcW w:w="0" w:type="auto"/>
          </w:tcPr>
          <w:p w14:paraId="345EC8E5" w14:textId="77777777" w:rsidR="00380553" w:rsidRDefault="000E48A1">
            <w:pPr>
              <w:pStyle w:val="Compact"/>
            </w:pPr>
            <w:r>
              <w:rPr>
                <w:rStyle w:val="VerbatimChar"/>
              </w:rPr>
              <w:t>+  R = sim_R(log_mean = log(30000000),</w:t>
            </w:r>
          </w:p>
        </w:tc>
        <w:tc>
          <w:tcPr>
            <w:tcW w:w="0" w:type="auto"/>
          </w:tcPr>
          <w:p w14:paraId="334DD787" w14:textId="77777777" w:rsidR="00380553" w:rsidRDefault="000E48A1">
            <w:pPr>
              <w:pStyle w:val="Compact"/>
            </w:pPr>
            <w:r>
              <w:t>Mean recruitment</w:t>
            </w:r>
            <w:r>
              <w:rPr>
                <w:vertAlign w:val="superscript"/>
              </w:rPr>
              <w:t>1</w:t>
            </w:r>
          </w:p>
        </w:tc>
        <w:tc>
          <w:tcPr>
            <w:tcW w:w="0" w:type="auto"/>
          </w:tcPr>
          <w:p w14:paraId="4C5223D1" w14:textId="77777777" w:rsidR="00380553" w:rsidRDefault="000E48A1">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r>
      <w:tr w:rsidR="00380553" w14:paraId="45E82D4B" w14:textId="77777777">
        <w:tc>
          <w:tcPr>
            <w:tcW w:w="0" w:type="auto"/>
          </w:tcPr>
          <w:p w14:paraId="390B66EC" w14:textId="77777777" w:rsidR="00380553" w:rsidRDefault="000E48A1">
            <w:pPr>
              <w:pStyle w:val="Compact"/>
            </w:pPr>
            <w:r>
              <w:rPr>
                <w:rStyle w:val="VerbatimChar"/>
              </w:rPr>
              <w:t>+            log_sd = 0.5),</w:t>
            </w:r>
          </w:p>
        </w:tc>
        <w:tc>
          <w:tcPr>
            <w:tcW w:w="0" w:type="auto"/>
          </w:tcPr>
          <w:p w14:paraId="05784A5F" w14:textId="77777777" w:rsidR="00380553" w:rsidRDefault="000E48A1">
            <w:pPr>
              <w:pStyle w:val="Compact"/>
            </w:pPr>
            <w:r>
              <w:t>Standard deviation of log-recruitment</w:t>
            </w:r>
          </w:p>
        </w:tc>
        <w:tc>
          <w:tcPr>
            <w:tcW w:w="0" w:type="auto"/>
          </w:tcPr>
          <w:p w14:paraId="72C9E1CB" w14:textId="77777777" w:rsidR="00380553" w:rsidRDefault="000E48A1">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r>
      <w:tr w:rsidR="00380553" w14:paraId="7EF49DAF" w14:textId="77777777">
        <w:tc>
          <w:tcPr>
            <w:tcW w:w="0" w:type="auto"/>
          </w:tcPr>
          <w:p w14:paraId="771E7C85" w14:textId="77777777" w:rsidR="00380553" w:rsidRDefault="000E48A1">
            <w:pPr>
              <w:pStyle w:val="Compact"/>
            </w:pPr>
            <w:r>
              <w:rPr>
                <w:rStyle w:val="VerbatimChar"/>
              </w:rPr>
              <w:t>+  Z = sim_Z(log_mean = log(0.5),</w:t>
            </w:r>
          </w:p>
        </w:tc>
        <w:tc>
          <w:tcPr>
            <w:tcW w:w="0" w:type="auto"/>
          </w:tcPr>
          <w:p w14:paraId="679BF832" w14:textId="77777777" w:rsidR="00380553" w:rsidRDefault="000E48A1">
            <w:pPr>
              <w:pStyle w:val="Compact"/>
            </w:pPr>
            <w:r>
              <w:t>Mean total mortality</w:t>
            </w:r>
            <w:r>
              <w:rPr>
                <w:vertAlign w:val="superscript"/>
              </w:rPr>
              <w:t>2</w:t>
            </w:r>
          </w:p>
        </w:tc>
        <w:tc>
          <w:tcPr>
            <w:tcW w:w="0" w:type="auto"/>
          </w:tcPr>
          <w:p w14:paraId="658D75FF" w14:textId="77777777" w:rsidR="00380553" w:rsidRDefault="000E48A1">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Z</m:t>
                    </m:r>
                  </m:sub>
                </m:sSub>
              </m:oMath>
            </m:oMathPara>
          </w:p>
        </w:tc>
      </w:tr>
      <w:tr w:rsidR="00380553" w14:paraId="2F76B456" w14:textId="77777777">
        <w:tc>
          <w:tcPr>
            <w:tcW w:w="0" w:type="auto"/>
          </w:tcPr>
          <w:p w14:paraId="095251EA" w14:textId="77777777" w:rsidR="00380553" w:rsidRDefault="000E48A1">
            <w:pPr>
              <w:pStyle w:val="Compact"/>
            </w:pPr>
            <w:r>
              <w:rPr>
                <w:rStyle w:val="VerbatimChar"/>
              </w:rPr>
              <w:t>+            log_sd = 0.2,</w:t>
            </w:r>
          </w:p>
        </w:tc>
        <w:tc>
          <w:tcPr>
            <w:tcW w:w="0" w:type="auto"/>
          </w:tcPr>
          <w:p w14:paraId="361D43EB" w14:textId="77777777" w:rsidR="00380553" w:rsidRDefault="000E48A1">
            <w:pPr>
              <w:pStyle w:val="Compact"/>
            </w:pPr>
            <w:r>
              <w:t>Standard deviation of total mortality (log)</w:t>
            </w:r>
          </w:p>
        </w:tc>
        <w:tc>
          <w:tcPr>
            <w:tcW w:w="0" w:type="auto"/>
          </w:tcPr>
          <w:p w14:paraId="1BC353E8" w14:textId="77777777" w:rsidR="00380553" w:rsidRDefault="000E48A1">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Z</m:t>
                    </m:r>
                  </m:sub>
                </m:sSub>
              </m:oMath>
            </m:oMathPara>
          </w:p>
        </w:tc>
      </w:tr>
      <w:tr w:rsidR="00380553" w14:paraId="7841234B" w14:textId="77777777">
        <w:tc>
          <w:tcPr>
            <w:tcW w:w="0" w:type="auto"/>
          </w:tcPr>
          <w:p w14:paraId="77F124E6" w14:textId="77777777" w:rsidR="00380553" w:rsidRDefault="000E48A1">
            <w:pPr>
              <w:pStyle w:val="Compact"/>
            </w:pPr>
            <w:r>
              <w:rPr>
                <w:rStyle w:val="VerbatimChar"/>
              </w:rPr>
              <w:t>+            phi_age = 0.9,</w:t>
            </w:r>
          </w:p>
        </w:tc>
        <w:tc>
          <w:tcPr>
            <w:tcW w:w="0" w:type="auto"/>
          </w:tcPr>
          <w:p w14:paraId="79218DB4" w14:textId="77777777" w:rsidR="00380553" w:rsidRDefault="000E48A1">
            <w:pPr>
              <w:pStyle w:val="Compact"/>
            </w:pPr>
            <w:r>
              <w:t>Correlation across ages in error around total mortality</w:t>
            </w:r>
          </w:p>
        </w:tc>
        <w:tc>
          <w:tcPr>
            <w:tcW w:w="0" w:type="auto"/>
          </w:tcPr>
          <w:p w14:paraId="17461FDD" w14:textId="77777777" w:rsidR="00380553" w:rsidRDefault="000E48A1">
            <w:pPr>
              <w:pStyle w:val="Compact"/>
            </w:pPr>
            <m:oMathPara>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m:oMathPara>
          </w:p>
        </w:tc>
      </w:tr>
      <w:tr w:rsidR="00380553" w14:paraId="4496CC5A" w14:textId="77777777">
        <w:tc>
          <w:tcPr>
            <w:tcW w:w="0" w:type="auto"/>
          </w:tcPr>
          <w:p w14:paraId="75F3F56B" w14:textId="77777777" w:rsidR="00380553" w:rsidRDefault="000E48A1">
            <w:pPr>
              <w:pStyle w:val="Compact"/>
            </w:pPr>
            <w:r>
              <w:rPr>
                <w:rStyle w:val="VerbatimChar"/>
              </w:rPr>
              <w:t>+            phi_year = 0.5),</w:t>
            </w:r>
          </w:p>
        </w:tc>
        <w:tc>
          <w:tcPr>
            <w:tcW w:w="0" w:type="auto"/>
          </w:tcPr>
          <w:p w14:paraId="2B1B0FC5" w14:textId="77777777" w:rsidR="00380553" w:rsidRDefault="000E48A1">
            <w:pPr>
              <w:pStyle w:val="Compact"/>
            </w:pPr>
            <w:r>
              <w:t>Correlation across years in error around total mortality</w:t>
            </w:r>
          </w:p>
        </w:tc>
        <w:tc>
          <w:tcPr>
            <w:tcW w:w="0" w:type="auto"/>
          </w:tcPr>
          <w:p w14:paraId="4838C2D2" w14:textId="77777777" w:rsidR="00380553" w:rsidRDefault="000E48A1">
            <w:pPr>
              <w:pStyle w:val="Compact"/>
            </w:pPr>
            <m:oMathPara>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m:oMathPara>
          </w:p>
        </w:tc>
      </w:tr>
      <w:tr w:rsidR="00380553" w14:paraId="0C14C2C0" w14:textId="77777777">
        <w:tc>
          <w:tcPr>
            <w:tcW w:w="0" w:type="auto"/>
          </w:tcPr>
          <w:p w14:paraId="682A7F45" w14:textId="77777777" w:rsidR="00380553" w:rsidRDefault="000E48A1">
            <w:pPr>
              <w:pStyle w:val="Compact"/>
            </w:pPr>
            <w:r>
              <w:rPr>
                <w:rStyle w:val="VerbatimChar"/>
              </w:rPr>
              <w:t>+  growth = sim_vonB(Linf = 120,</w:t>
            </w:r>
          </w:p>
        </w:tc>
        <w:tc>
          <w:tcPr>
            <w:tcW w:w="0" w:type="auto"/>
          </w:tcPr>
          <w:p w14:paraId="41616D75" w14:textId="77777777" w:rsidR="00380553" w:rsidRDefault="000E48A1">
            <w:pPr>
              <w:pStyle w:val="Compact"/>
            </w:pPr>
            <w:r>
              <w:t>Mean asymptotic length (cm)</w:t>
            </w:r>
          </w:p>
        </w:tc>
        <w:tc>
          <w:tcPr>
            <w:tcW w:w="0" w:type="auto"/>
          </w:tcPr>
          <w:p w14:paraId="51B0F0DA" w14:textId="77777777" w:rsidR="00380553" w:rsidRDefault="000E48A1">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m:t>
                    </m:r>
                  </m:sub>
                </m:sSub>
              </m:oMath>
            </m:oMathPara>
          </w:p>
        </w:tc>
      </w:tr>
      <w:tr w:rsidR="00380553" w14:paraId="0CACAE93" w14:textId="77777777">
        <w:tc>
          <w:tcPr>
            <w:tcW w:w="0" w:type="auto"/>
          </w:tcPr>
          <w:p w14:paraId="137FF447" w14:textId="77777777" w:rsidR="00380553" w:rsidRDefault="000E48A1">
            <w:pPr>
              <w:pStyle w:val="Compact"/>
            </w:pPr>
            <w:r>
              <w:rPr>
                <w:rStyle w:val="VerbatimChar"/>
              </w:rPr>
              <w:t>+                    L0 = 5,</w:t>
            </w:r>
          </w:p>
        </w:tc>
        <w:tc>
          <w:tcPr>
            <w:tcW w:w="0" w:type="auto"/>
          </w:tcPr>
          <w:p w14:paraId="2ECB07EF" w14:textId="77777777" w:rsidR="00380553" w:rsidRDefault="000E48A1">
            <w:pPr>
              <w:pStyle w:val="Compact"/>
            </w:pPr>
            <w:r>
              <w:t>Length in birth year (cm)</w:t>
            </w:r>
          </w:p>
        </w:tc>
        <w:tc>
          <w:tcPr>
            <w:tcW w:w="0" w:type="auto"/>
          </w:tcPr>
          <w:p w14:paraId="3DFC21E2" w14:textId="77777777" w:rsidR="00380553" w:rsidRDefault="000E48A1">
            <w:pPr>
              <w:pStyle w:val="Compact"/>
            </w:pPr>
            <m:oMathPara>
              <m:oMath>
                <m:sSub>
                  <m:sSubPr>
                    <m:ctrlPr>
                      <w:rPr>
                        <w:rFonts w:ascii="Cambria Math" w:hAnsi="Cambria Math"/>
                      </w:rPr>
                    </m:ctrlPr>
                  </m:sSubPr>
                  <m:e>
                    <m:r>
                      <w:rPr>
                        <w:rFonts w:ascii="Cambria Math" w:hAnsi="Cambria Math"/>
                      </w:rPr>
                      <m:t>L</m:t>
                    </m:r>
                  </m:e>
                  <m:sub>
                    <m:r>
                      <w:rPr>
                        <w:rFonts w:ascii="Cambria Math" w:hAnsi="Cambria Math"/>
                      </w:rPr>
                      <m:t>0</m:t>
                    </m:r>
                  </m:sub>
                </m:sSub>
              </m:oMath>
            </m:oMathPara>
          </w:p>
        </w:tc>
      </w:tr>
      <w:tr w:rsidR="00380553" w14:paraId="71597C16" w14:textId="77777777">
        <w:tc>
          <w:tcPr>
            <w:tcW w:w="0" w:type="auto"/>
          </w:tcPr>
          <w:p w14:paraId="57B1FE37" w14:textId="77777777" w:rsidR="00380553" w:rsidRDefault="000E48A1">
            <w:pPr>
              <w:pStyle w:val="Compact"/>
            </w:pPr>
            <w:r>
              <w:rPr>
                <w:rStyle w:val="VerbatimChar"/>
              </w:rPr>
              <w:t>+                    K = 0.1,</w:t>
            </w:r>
          </w:p>
        </w:tc>
        <w:tc>
          <w:tcPr>
            <w:tcW w:w="0" w:type="auto"/>
          </w:tcPr>
          <w:p w14:paraId="62726263" w14:textId="77777777" w:rsidR="00380553" w:rsidRDefault="000E48A1">
            <w:pPr>
              <w:pStyle w:val="Compact"/>
            </w:pPr>
            <w:r>
              <w:t>Growth rate</w:t>
            </w:r>
          </w:p>
        </w:tc>
        <w:tc>
          <w:tcPr>
            <w:tcW w:w="0" w:type="auto"/>
          </w:tcPr>
          <w:p w14:paraId="59356B12" w14:textId="77777777" w:rsidR="00380553" w:rsidRDefault="000E48A1">
            <w:pPr>
              <w:pStyle w:val="Compact"/>
            </w:pPr>
            <m:oMathPara>
              <m:oMath>
                <m:r>
                  <w:rPr>
                    <w:rFonts w:ascii="Cambria Math" w:hAnsi="Cambria Math"/>
                  </w:rPr>
                  <m:t>K</m:t>
                </m:r>
              </m:oMath>
            </m:oMathPara>
          </w:p>
        </w:tc>
      </w:tr>
      <w:tr w:rsidR="00380553" w14:paraId="0D8B0512" w14:textId="77777777">
        <w:tc>
          <w:tcPr>
            <w:tcW w:w="0" w:type="auto"/>
          </w:tcPr>
          <w:p w14:paraId="10FA3D13" w14:textId="77777777" w:rsidR="00380553" w:rsidRDefault="000E48A1">
            <w:pPr>
              <w:pStyle w:val="Compact"/>
            </w:pPr>
            <w:r>
              <w:rPr>
                <w:rStyle w:val="VerbatimChar"/>
              </w:rPr>
              <w:t>+                    log_sd = 0.1,</w:t>
            </w:r>
          </w:p>
        </w:tc>
        <w:tc>
          <w:tcPr>
            <w:tcW w:w="0" w:type="auto"/>
          </w:tcPr>
          <w:p w14:paraId="6B05B6B9" w14:textId="77777777" w:rsidR="00380553" w:rsidRDefault="000E48A1">
            <w:pPr>
              <w:pStyle w:val="Compact"/>
            </w:pPr>
            <w:r>
              <w:t>Standard deviation of the von Bertalanffy growth curve</w:t>
            </w:r>
          </w:p>
        </w:tc>
        <w:tc>
          <w:tcPr>
            <w:tcW w:w="0" w:type="auto"/>
          </w:tcPr>
          <w:p w14:paraId="553FD995" w14:textId="77777777" w:rsidR="00380553" w:rsidRDefault="000E48A1">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L</m:t>
                    </m:r>
                  </m:sub>
                </m:sSub>
              </m:oMath>
            </m:oMathPara>
          </w:p>
        </w:tc>
      </w:tr>
      <w:tr w:rsidR="00380553" w14:paraId="719B117F" w14:textId="77777777">
        <w:tc>
          <w:tcPr>
            <w:tcW w:w="0" w:type="auto"/>
          </w:tcPr>
          <w:p w14:paraId="294E3225" w14:textId="77777777" w:rsidR="00380553" w:rsidRDefault="000E48A1">
            <w:pPr>
              <w:pStyle w:val="Compact"/>
            </w:pPr>
            <w:r>
              <w:rPr>
                <w:rStyle w:val="VerbatimChar"/>
              </w:rPr>
              <w:t>+                    length_group = 3))</w:t>
            </w:r>
          </w:p>
        </w:tc>
        <w:tc>
          <w:tcPr>
            <w:tcW w:w="0" w:type="auto"/>
          </w:tcPr>
          <w:p w14:paraId="37E68E88" w14:textId="77777777" w:rsidR="00380553" w:rsidRDefault="000E48A1">
            <w:pPr>
              <w:pStyle w:val="Compact"/>
            </w:pPr>
            <w:r>
              <w:t>Length group bin size for abundance at length (cm)</w:t>
            </w:r>
          </w:p>
        </w:tc>
        <w:tc>
          <w:tcPr>
            <w:tcW w:w="0" w:type="auto"/>
          </w:tcPr>
          <w:p w14:paraId="22F6D020" w14:textId="77777777" w:rsidR="00380553" w:rsidRDefault="000E48A1">
            <w:pPr>
              <w:pStyle w:val="Compact"/>
            </w:pPr>
            <m:oMathPara>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m:oMathPara>
          </w:p>
        </w:tc>
      </w:tr>
    </w:tbl>
    <w:p w14:paraId="64FB25FA" w14:textId="77777777" w:rsidR="00380553" w:rsidRDefault="000E48A1">
      <w:pPr>
        <w:pStyle w:val="BodyText"/>
      </w:pPr>
      <w:r>
        <w:rPr>
          <w:vertAlign w:val="superscript"/>
        </w:rPr>
        <w:t>1</w:t>
      </w:r>
      <w:r>
        <w:t xml:space="preserve"> Can be a vector of means with a length equal to the number of years in the simulation.</w:t>
      </w:r>
      <w:r>
        <w:br/>
      </w:r>
      <w:r>
        <w:rPr>
          <w:vertAlign w:val="superscript"/>
        </w:rPr>
        <w:t>2</w:t>
      </w:r>
      <w:r>
        <w:t xml:space="preserve"> Can be a matrix of means with number of rows and columns equaling the number of ages and years in the simulation, respectively.</w:t>
      </w:r>
    </w:p>
    <w:p w14:paraId="11ECD6F1" w14:textId="77777777" w:rsidR="00380553" w:rsidRDefault="00380553">
      <w:pPr>
        <w:pStyle w:val="BodyText"/>
      </w:pPr>
    </w:p>
    <w:p w14:paraId="45FE9D56" w14:textId="77777777" w:rsidR="00380553" w:rsidRDefault="000E48A1">
      <w:pPr>
        <w:pStyle w:val="BodyText"/>
      </w:pPr>
      <w:r>
        <w:lastRenderedPageBreak/>
        <w:t xml:space="preserve">Abundance at age and length is simulated using the </w:t>
      </w:r>
      <w:r>
        <w:rPr>
          <w:rStyle w:val="VerbatimChar"/>
        </w:rPr>
        <w:t>sim_abundance</w:t>
      </w:r>
      <w:r>
        <w:t xml:space="preserve"> function and a default function call is described in Table 2 along with associated symbols from the equations outlined in the </w:t>
      </w:r>
      <w:hyperlink w:anchor="simulate-abundance">
        <w:r>
          <w:rPr>
            <w:rStyle w:val="Hyperlink"/>
            <w:b/>
          </w:rPr>
          <w:t>Simulate abundance</w:t>
        </w:r>
      </w:hyperlink>
      <w:r>
        <w:t xml:space="preserve"> section. This function has a simple structure and requires the specification of a series of </w:t>
      </w:r>
      <w:r>
        <w:rPr>
          <w:rStyle w:val="VerbatimChar"/>
        </w:rPr>
        <w:t>ages</w:t>
      </w:r>
      <w:r>
        <w:t xml:space="preserve"> and </w:t>
      </w:r>
      <w:r>
        <w:rPr>
          <w:rStyle w:val="VerbatimChar"/>
        </w:rPr>
        <w:t>years</w:t>
      </w:r>
      <w:r>
        <w:t xml:space="preserve"> along with a series of closures, such as </w:t>
      </w:r>
      <w:r>
        <w:rPr>
          <w:rStyle w:val="VerbatimChar"/>
        </w:rPr>
        <w:t>sim_R</w:t>
      </w:r>
      <w:r>
        <w:t xml:space="preserve">, </w:t>
      </w:r>
      <w:r>
        <w:rPr>
          <w:rStyle w:val="VerbatimChar"/>
        </w:rPr>
        <w:t>sim_Z</w:t>
      </w:r>
      <w:r>
        <w:t xml:space="preserve"> and </w:t>
      </w:r>
      <w:r>
        <w:rPr>
          <w:rStyle w:val="VerbatimChar"/>
        </w:rPr>
        <w:t>sim_vonB</w:t>
      </w:r>
      <w:r>
        <w:t>, for simulating recruitment (</w:t>
      </w:r>
      <w:r>
        <w:rPr>
          <w:rStyle w:val="VerbatimChar"/>
        </w:rPr>
        <w:t>R</w:t>
      </w:r>
      <w:r>
        <w:t>), total mortality (</w:t>
      </w:r>
      <w:r>
        <w:rPr>
          <w:rStyle w:val="VerbatimChar"/>
        </w:rPr>
        <w:t>Z</w:t>
      </w:r>
      <w:r>
        <w:t>) and growth (</w:t>
      </w:r>
      <w:r>
        <w:rPr>
          <w:rStyle w:val="VerbatimChar"/>
        </w:rPr>
        <w:t>growth</w:t>
      </w:r>
      <w:r>
        <w:t>), respectively. Overall, the function provides a simple tool for simulating a range of dynamic age-structured populations. For instance, below we provide examples where we simulate a relatively long and short lived species (note that default variance, starting abundance and growth settings were used in both simulations).</w:t>
      </w:r>
    </w:p>
    <w:p w14:paraId="53E6D883" w14:textId="77777777" w:rsidR="00380553" w:rsidRDefault="000E48A1">
      <w:pPr>
        <w:pStyle w:val="SourceCode"/>
      </w:pPr>
      <w:r>
        <w:rPr>
          <w:rStyle w:val="KeywordTok"/>
        </w:rPr>
        <w:t>set.seed</w:t>
      </w:r>
      <w:r>
        <w:rPr>
          <w:rStyle w:val="NormalTok"/>
        </w:rPr>
        <w:t>(</w:t>
      </w:r>
      <w:r>
        <w:rPr>
          <w:rStyle w:val="DecValTok"/>
        </w:rPr>
        <w:t>438</w:t>
      </w:r>
      <w:r>
        <w:rPr>
          <w:rStyle w:val="NormalTok"/>
        </w:rPr>
        <w:t>)</w:t>
      </w:r>
      <w:r>
        <w:br/>
      </w:r>
      <w:r>
        <w:rPr>
          <w:rStyle w:val="NormalTok"/>
        </w:rPr>
        <w:t>long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3e+07</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0.2</w:t>
      </w:r>
      <w:r>
        <w:rPr>
          <w:rStyle w:val="NormalTok"/>
        </w:rPr>
        <w:t>)))</w:t>
      </w:r>
      <w:r>
        <w:br/>
      </w:r>
      <w:r>
        <w:rPr>
          <w:rStyle w:val="NormalTok"/>
        </w:rPr>
        <w:t>short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1e+10</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0.8</w:t>
      </w:r>
      <w:r>
        <w:rPr>
          <w:rStyle w:val="NormalTok"/>
        </w:rPr>
        <w:t>)))</w:t>
      </w:r>
    </w:p>
    <w:p w14:paraId="5A0D057C" w14:textId="77777777" w:rsidR="00380553" w:rsidRDefault="000E48A1">
      <w:pPr>
        <w:pStyle w:val="FirstParagraph"/>
      </w:pPr>
      <w:r>
        <w:t xml:space="preserve">The </w:t>
      </w:r>
      <w:r>
        <w:rPr>
          <w:rStyle w:val="VerbatimChar"/>
        </w:rPr>
        <w:t>sim_abundance</w:t>
      </w:r>
      <w:r>
        <w:t xml:space="preserve"> function returns a list with the sequence of ages (</w:t>
      </w:r>
      <w:r>
        <w:rPr>
          <w:rStyle w:val="VerbatimChar"/>
        </w:rPr>
        <w:t>ages</w:t>
      </w:r>
      <w:r>
        <w:t>), sequence of years (</w:t>
      </w:r>
      <w:r>
        <w:rPr>
          <w:rStyle w:val="VerbatimChar"/>
        </w:rPr>
        <w:t>years</w:t>
      </w:r>
      <w:r>
        <w:t>), sequence of lengths (</w:t>
      </w:r>
      <w:r>
        <w:rPr>
          <w:rStyle w:val="VerbatimChar"/>
        </w:rPr>
        <w:t>lengths</w:t>
      </w:r>
      <w:r>
        <w:t>), numbers of recruits across all years (</w:t>
      </w:r>
      <w:r>
        <w:rPr>
          <w:rStyle w:val="VerbatimChar"/>
        </w:rPr>
        <w:t>R</w:t>
      </w:r>
      <w:r>
        <w:t>), numbers at age in the first year (</w:t>
      </w:r>
      <w:r>
        <w:rPr>
          <w:rStyle w:val="VerbatimChar"/>
        </w:rPr>
        <w:t>N0</w:t>
      </w:r>
      <w:r>
        <w:t>), total mortality matrix (</w:t>
      </w:r>
      <w:r>
        <w:rPr>
          <w:rStyle w:val="VerbatimChar"/>
        </w:rPr>
        <w:t>Z</w:t>
      </w:r>
      <w:r>
        <w:t>), abundance at age matrix (</w:t>
      </w:r>
      <w:r>
        <w:rPr>
          <w:rStyle w:val="VerbatimChar"/>
        </w:rPr>
        <w:t>N</w:t>
      </w:r>
      <w:r>
        <w:t>), abundance at length matrix (</w:t>
      </w:r>
      <w:r>
        <w:rPr>
          <w:rStyle w:val="VerbatimChar"/>
        </w:rPr>
        <w:t>N_at_length</w:t>
      </w:r>
      <w:r>
        <w:t xml:space="preserve">) and the function supplied to the </w:t>
      </w:r>
      <w:r>
        <w:rPr>
          <w:rStyle w:val="VerbatimChar"/>
        </w:rPr>
        <w:t>growth</w:t>
      </w:r>
      <w:r>
        <w:t xml:space="preserve"> argument (</w:t>
      </w:r>
      <w:r>
        <w:rPr>
          <w:rStyle w:val="VerbatimChar"/>
        </w:rPr>
        <w:t>sim_length</w:t>
      </w:r>
      <w:r>
        <w:t xml:space="preserve">). The growth function is retained for later use in </w:t>
      </w:r>
      <w:r>
        <w:rPr>
          <w:rStyle w:val="VerbatimChar"/>
        </w:rPr>
        <w:t>sim_survey</w:t>
      </w:r>
      <w:r>
        <w:t xml:space="preserve"> to simulate lengths given simulated catch at age in a simulated survey.</w:t>
      </w:r>
    </w:p>
    <w:p w14:paraId="40985577" w14:textId="77777777" w:rsidR="00380553" w:rsidRDefault="000E48A1">
      <w:pPr>
        <w:pStyle w:val="BodyText"/>
      </w:pPr>
      <w:r>
        <w:lastRenderedPageBreak/>
        <w:t xml:space="preserve">The package also includes several plotting functions for making quick plotly-based [16] interactive visuals of the simulated population. For instance, the </w:t>
      </w:r>
      <w:r>
        <w:rPr>
          <w:rStyle w:val="VerbatimChar"/>
        </w:rPr>
        <w:t>plot_surface</w:t>
      </w:r>
      <w:r>
        <w:t xml:space="preserve"> function can be used to make quick visuals of matrices contained within the list returned by </w:t>
      </w:r>
      <w:r>
        <w:rPr>
          <w:rStyle w:val="VerbatimChar"/>
        </w:rPr>
        <w:t>sim_abundance</w:t>
      </w:r>
      <w:r>
        <w:t xml:space="preserve">. As an example, we display the abundance at age matrix (object named </w:t>
      </w:r>
      <w:r>
        <w:rPr>
          <w:rStyle w:val="VerbatimChar"/>
        </w:rPr>
        <w:t>N</w:t>
      </w:r>
      <w:r>
        <w:t xml:space="preserve"> in the list produced by </w:t>
      </w:r>
      <w:r>
        <w:rPr>
          <w:rStyle w:val="VerbatimChar"/>
        </w:rPr>
        <w:t>sim_abundance</w:t>
      </w:r>
      <w:r>
        <w:t xml:space="preserve">; Figure 1); other names can be supplied to the </w:t>
      </w:r>
      <w:r>
        <w:rPr>
          <w:rStyle w:val="VerbatimChar"/>
        </w:rPr>
        <w:t>mat</w:t>
      </w:r>
      <w:r>
        <w:t xml:space="preserve"> argument to visualize a different matrix from the </w:t>
      </w:r>
      <w:r>
        <w:rPr>
          <w:rStyle w:val="VerbatimChar"/>
        </w:rPr>
        <w:t>sim_abundance</w:t>
      </w:r>
      <w:r>
        <w:t xml:space="preserve"> list, such as </w:t>
      </w:r>
      <w:r>
        <w:rPr>
          <w:rStyle w:val="VerbatimChar"/>
        </w:rPr>
        <w:t>Z</w:t>
      </w:r>
      <w:r>
        <w:t>.</w:t>
      </w:r>
    </w:p>
    <w:p w14:paraId="2F1393E4" w14:textId="77777777" w:rsidR="00380553" w:rsidRDefault="000E48A1">
      <w:pPr>
        <w:pStyle w:val="SourceCode"/>
      </w:pPr>
      <w:r>
        <w:rPr>
          <w:rStyle w:val="KeywordTok"/>
        </w:rPr>
        <w:t>plot_surface</w:t>
      </w:r>
      <w:r>
        <w:rPr>
          <w:rStyle w:val="NormalTok"/>
        </w:rPr>
        <w:t xml:space="preserve">(long, </w:t>
      </w:r>
      <w:r>
        <w:rPr>
          <w:rStyle w:val="DataTypeTok"/>
        </w:rPr>
        <w:t>mat =</w:t>
      </w:r>
      <w:r>
        <w:rPr>
          <w:rStyle w:val="NormalTok"/>
        </w:rPr>
        <w:t xml:space="preserve"> </w:t>
      </w:r>
      <w:r>
        <w:rPr>
          <w:rStyle w:val="StringTok"/>
        </w:rPr>
        <w:t>"N"</w:t>
      </w:r>
      <w:r>
        <w:rPr>
          <w:rStyle w:val="NormalTok"/>
        </w:rPr>
        <w:t>)</w:t>
      </w:r>
      <w:r>
        <w:br/>
      </w:r>
      <w:r>
        <w:rPr>
          <w:rStyle w:val="KeywordTok"/>
        </w:rPr>
        <w:t>plot_surface</w:t>
      </w:r>
      <w:r>
        <w:rPr>
          <w:rStyle w:val="NormalTok"/>
        </w:rPr>
        <w:t xml:space="preserve">(short, </w:t>
      </w:r>
      <w:r>
        <w:rPr>
          <w:rStyle w:val="DataTypeTok"/>
        </w:rPr>
        <w:t>mat =</w:t>
      </w:r>
      <w:r>
        <w:rPr>
          <w:rStyle w:val="NormalTok"/>
        </w:rPr>
        <w:t xml:space="preserve"> </w:t>
      </w:r>
      <w:r>
        <w:rPr>
          <w:rStyle w:val="StringTok"/>
        </w:rPr>
        <w:t>"N"</w:t>
      </w:r>
      <w:r>
        <w:rPr>
          <w:rStyle w:val="NormalTok"/>
        </w:rPr>
        <w:t>)</w:t>
      </w:r>
    </w:p>
    <w:p w14:paraId="1D1D6D9E" w14:textId="77777777" w:rsidR="00380553" w:rsidRDefault="000E48A1">
      <w:pPr>
        <w:pStyle w:val="CaptionedFigure"/>
      </w:pPr>
      <w:r>
        <w:rPr>
          <w:noProof/>
          <w:lang w:val="en-CA" w:eastAsia="en-CA"/>
        </w:rPr>
        <w:drawing>
          <wp:inline distT="0" distB="0" distL="0" distR="0" wp14:anchorId="29CE85B0" wp14:editId="72EB89CD">
            <wp:extent cx="5943600" cy="2748915"/>
            <wp:effectExtent l="0" t="0" r="0" b="0"/>
            <wp:docPr id="1" name="Picture" descr="Figure 1: Surface plots of simulated abundance at age of a relatively a) long lived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12"/>
                    <a:stretch>
                      <a:fillRect/>
                    </a:stretch>
                  </pic:blipFill>
                  <pic:spPr bwMode="auto">
                    <a:xfrm>
                      <a:off x="0" y="0"/>
                      <a:ext cx="5943600" cy="2748915"/>
                    </a:xfrm>
                    <a:prstGeom prst="rect">
                      <a:avLst/>
                    </a:prstGeom>
                    <a:noFill/>
                    <a:ln w="9525">
                      <a:noFill/>
                      <a:headEnd/>
                      <a:tailEnd/>
                    </a:ln>
                  </pic:spPr>
                </pic:pic>
              </a:graphicData>
            </a:graphic>
          </wp:inline>
        </w:drawing>
      </w:r>
    </w:p>
    <w:p w14:paraId="0D030D6F" w14:textId="77777777" w:rsidR="00380553" w:rsidRDefault="000E48A1">
      <w:pPr>
        <w:pStyle w:val="ImageCaption"/>
      </w:pPr>
      <w:r>
        <w:t xml:space="preserve">Figure 1: Surface plots of simulated abundance at age of a relatively a) long lived and b) short lived species. These plots were produced by </w:t>
      </w:r>
      <w:r>
        <w:rPr>
          <w:rStyle w:val="VerbatimChar"/>
        </w:rPr>
        <w:t>plot_surface</w:t>
      </w:r>
      <w:r>
        <w:t xml:space="preserve"> when supplied a list produced by </w:t>
      </w:r>
      <w:r>
        <w:rPr>
          <w:rStyle w:val="VerbatimChar"/>
        </w:rPr>
        <w:t>sim_abundance</w:t>
      </w:r>
      <w:r>
        <w:t>.</w:t>
      </w:r>
    </w:p>
    <w:p w14:paraId="4927164B" w14:textId="77777777" w:rsidR="00380553" w:rsidRDefault="000E48A1">
      <w:pPr>
        <w:pStyle w:val="Heading2"/>
      </w:pPr>
      <w:bookmarkStart w:id="55" w:name="sim_distribution"/>
      <w:r>
        <w:rPr>
          <w:rStyle w:val="VerbatimChar"/>
        </w:rPr>
        <w:lastRenderedPageBreak/>
        <w:t>sim_distribution</w:t>
      </w:r>
      <w:bookmarkEnd w:id="55"/>
    </w:p>
    <w:p w14:paraId="7B8F1335" w14:textId="77777777" w:rsidR="00380553" w:rsidRDefault="000E48A1">
      <w:pPr>
        <w:pStyle w:val="TableCaption"/>
      </w:pPr>
      <w:r>
        <w:t xml:space="preserve">Table 3: Default </w:t>
      </w:r>
      <w:r>
        <w:rPr>
          <w:rStyle w:val="VerbatimChar"/>
        </w:rPr>
        <w:t>sim_distribution</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3: Default sim_distribution function call, with descriptions and associated parameter symbols of key arguments."/>
      </w:tblPr>
      <w:tblGrid>
        <w:gridCol w:w="4236"/>
        <w:gridCol w:w="3898"/>
        <w:gridCol w:w="1226"/>
      </w:tblGrid>
      <w:tr w:rsidR="00380553" w14:paraId="17F1C154" w14:textId="77777777">
        <w:tc>
          <w:tcPr>
            <w:tcW w:w="0" w:type="auto"/>
            <w:tcBorders>
              <w:bottom w:val="single" w:sz="0" w:space="0" w:color="auto"/>
            </w:tcBorders>
            <w:vAlign w:val="bottom"/>
          </w:tcPr>
          <w:p w14:paraId="3AE0E1E6" w14:textId="77777777" w:rsidR="00380553" w:rsidRDefault="000E48A1">
            <w:pPr>
              <w:pStyle w:val="Compact"/>
            </w:pPr>
            <w:r>
              <w:rPr>
                <w:b/>
              </w:rPr>
              <w:t>Function call</w:t>
            </w:r>
          </w:p>
        </w:tc>
        <w:tc>
          <w:tcPr>
            <w:tcW w:w="0" w:type="auto"/>
            <w:tcBorders>
              <w:bottom w:val="single" w:sz="0" w:space="0" w:color="auto"/>
            </w:tcBorders>
            <w:vAlign w:val="bottom"/>
          </w:tcPr>
          <w:p w14:paraId="604701F4" w14:textId="77777777" w:rsidR="00380553" w:rsidRDefault="000E48A1">
            <w:pPr>
              <w:pStyle w:val="Compact"/>
            </w:pPr>
            <w:r>
              <w:rPr>
                <w:b/>
              </w:rPr>
              <w:t>Description</w:t>
            </w:r>
          </w:p>
        </w:tc>
        <w:tc>
          <w:tcPr>
            <w:tcW w:w="0" w:type="auto"/>
            <w:tcBorders>
              <w:bottom w:val="single" w:sz="0" w:space="0" w:color="auto"/>
            </w:tcBorders>
            <w:vAlign w:val="bottom"/>
          </w:tcPr>
          <w:p w14:paraId="1F22DFD5" w14:textId="77777777" w:rsidR="00380553" w:rsidRDefault="000E48A1">
            <w:pPr>
              <w:pStyle w:val="Compact"/>
            </w:pPr>
            <w:r>
              <w:rPr>
                <w:b/>
              </w:rPr>
              <w:t>Symbol</w:t>
            </w:r>
          </w:p>
        </w:tc>
      </w:tr>
      <w:tr w:rsidR="00380553" w14:paraId="7579E677" w14:textId="77777777">
        <w:tc>
          <w:tcPr>
            <w:tcW w:w="0" w:type="auto"/>
          </w:tcPr>
          <w:p w14:paraId="309269EA" w14:textId="77777777" w:rsidR="00380553" w:rsidRDefault="000E48A1">
            <w:pPr>
              <w:pStyle w:val="Compact"/>
            </w:pPr>
            <w:r>
              <w:rPr>
                <w:rStyle w:val="VerbatimChar"/>
              </w:rPr>
              <w:t>sim_distribution(</w:t>
            </w:r>
          </w:p>
        </w:tc>
        <w:tc>
          <w:tcPr>
            <w:tcW w:w="0" w:type="auto"/>
          </w:tcPr>
          <w:p w14:paraId="7BF60AE6" w14:textId="77777777" w:rsidR="00380553" w:rsidRDefault="000E48A1">
            <w:pPr>
              <w:pStyle w:val="Compact"/>
            </w:pPr>
            <w:r>
              <w:t> </w:t>
            </w:r>
          </w:p>
        </w:tc>
        <w:tc>
          <w:tcPr>
            <w:tcW w:w="0" w:type="auto"/>
          </w:tcPr>
          <w:p w14:paraId="290D120B" w14:textId="77777777" w:rsidR="00380553" w:rsidRDefault="000E48A1">
            <w:pPr>
              <w:pStyle w:val="Compact"/>
            </w:pPr>
            <w:r>
              <w:t> </w:t>
            </w:r>
          </w:p>
        </w:tc>
      </w:tr>
      <w:tr w:rsidR="00380553" w14:paraId="7CAB2E05" w14:textId="77777777">
        <w:tc>
          <w:tcPr>
            <w:tcW w:w="0" w:type="auto"/>
          </w:tcPr>
          <w:p w14:paraId="608B6574" w14:textId="77777777" w:rsidR="00380553" w:rsidRDefault="000E48A1">
            <w:pPr>
              <w:pStyle w:val="Compact"/>
            </w:pPr>
            <w:r>
              <w:rPr>
                <w:rStyle w:val="VerbatimChar"/>
              </w:rPr>
              <w:t>+  sim,</w:t>
            </w:r>
          </w:p>
        </w:tc>
        <w:tc>
          <w:tcPr>
            <w:tcW w:w="0" w:type="auto"/>
          </w:tcPr>
          <w:p w14:paraId="5EC007A7" w14:textId="77777777" w:rsidR="00380553" w:rsidRDefault="000E48A1">
            <w:pPr>
              <w:pStyle w:val="Compact"/>
            </w:pPr>
            <w:r>
              <w:t xml:space="preserve">Simulated population from </w:t>
            </w:r>
            <w:r>
              <w:rPr>
                <w:rStyle w:val="VerbatimChar"/>
              </w:rPr>
              <w:t>sim_abundance</w:t>
            </w:r>
          </w:p>
        </w:tc>
        <w:tc>
          <w:tcPr>
            <w:tcW w:w="0" w:type="auto"/>
          </w:tcPr>
          <w:p w14:paraId="07F27CD2" w14:textId="77777777" w:rsidR="00380553" w:rsidRDefault="000E48A1">
            <w:pPr>
              <w:pStyle w:val="Compact"/>
            </w:pPr>
            <w:r>
              <w:t> </w:t>
            </w:r>
          </w:p>
        </w:tc>
      </w:tr>
      <w:tr w:rsidR="00380553" w14:paraId="285F53BF" w14:textId="77777777">
        <w:tc>
          <w:tcPr>
            <w:tcW w:w="0" w:type="auto"/>
          </w:tcPr>
          <w:p w14:paraId="4E117CB0" w14:textId="77777777" w:rsidR="00380553" w:rsidRDefault="000E48A1">
            <w:pPr>
              <w:pStyle w:val="Compact"/>
            </w:pPr>
            <w:r>
              <w:rPr>
                <w:rStyle w:val="VerbatimChar"/>
              </w:rPr>
              <w:t>+  grid = make_grid(x_range = c(-140, 140),</w:t>
            </w:r>
          </w:p>
        </w:tc>
        <w:tc>
          <w:tcPr>
            <w:tcW w:w="0" w:type="auto"/>
          </w:tcPr>
          <w:p w14:paraId="0FE943FB" w14:textId="77777777" w:rsidR="00380553" w:rsidRDefault="000E48A1">
            <w:pPr>
              <w:pStyle w:val="Compact"/>
            </w:pPr>
            <w:r>
              <w:t>Range of grid in the x dimension</w:t>
            </w:r>
          </w:p>
        </w:tc>
        <w:tc>
          <w:tcPr>
            <w:tcW w:w="0" w:type="auto"/>
          </w:tcPr>
          <w:p w14:paraId="02E1B813" w14:textId="77777777" w:rsidR="00380553" w:rsidRDefault="000E48A1">
            <w:pPr>
              <w:pStyle w:val="Compact"/>
            </w:pPr>
            <w:r>
              <w:t> </w:t>
            </w:r>
          </w:p>
        </w:tc>
      </w:tr>
      <w:tr w:rsidR="00380553" w14:paraId="4B344126" w14:textId="77777777">
        <w:tc>
          <w:tcPr>
            <w:tcW w:w="0" w:type="auto"/>
          </w:tcPr>
          <w:p w14:paraId="6C1C8B9F" w14:textId="77777777" w:rsidR="00380553" w:rsidRDefault="000E48A1">
            <w:pPr>
              <w:pStyle w:val="Compact"/>
            </w:pPr>
            <w:r>
              <w:rPr>
                <w:rStyle w:val="VerbatimChar"/>
              </w:rPr>
              <w:t>+                   y_range = c(-140, 140),</w:t>
            </w:r>
          </w:p>
        </w:tc>
        <w:tc>
          <w:tcPr>
            <w:tcW w:w="0" w:type="auto"/>
          </w:tcPr>
          <w:p w14:paraId="1E253D50" w14:textId="77777777" w:rsidR="00380553" w:rsidRDefault="000E48A1">
            <w:pPr>
              <w:pStyle w:val="Compact"/>
            </w:pPr>
            <w:r>
              <w:t>Range of grid in the y dimension</w:t>
            </w:r>
          </w:p>
        </w:tc>
        <w:tc>
          <w:tcPr>
            <w:tcW w:w="0" w:type="auto"/>
          </w:tcPr>
          <w:p w14:paraId="15ADE4EE" w14:textId="77777777" w:rsidR="00380553" w:rsidRDefault="000E48A1">
            <w:pPr>
              <w:pStyle w:val="Compact"/>
            </w:pPr>
            <w:r>
              <w:t> </w:t>
            </w:r>
          </w:p>
        </w:tc>
      </w:tr>
      <w:tr w:rsidR="00380553" w14:paraId="7D936B8A" w14:textId="77777777">
        <w:tc>
          <w:tcPr>
            <w:tcW w:w="0" w:type="auto"/>
          </w:tcPr>
          <w:p w14:paraId="2EB41B9C" w14:textId="77777777" w:rsidR="00380553" w:rsidRDefault="000E48A1">
            <w:pPr>
              <w:pStyle w:val="Compact"/>
            </w:pPr>
            <w:r>
              <w:rPr>
                <w:rStyle w:val="VerbatimChar"/>
              </w:rPr>
              <w:t>+                   res = c(3.5, 3.5),</w:t>
            </w:r>
          </w:p>
        </w:tc>
        <w:tc>
          <w:tcPr>
            <w:tcW w:w="0" w:type="auto"/>
          </w:tcPr>
          <w:p w14:paraId="4E93EA1E" w14:textId="77777777" w:rsidR="00380553" w:rsidRDefault="000E48A1">
            <w:pPr>
              <w:pStyle w:val="Compact"/>
            </w:pPr>
            <w:r>
              <w:t>Grid resolution in x and y dimensions (km) - i.e. cell area</w:t>
            </w:r>
          </w:p>
        </w:tc>
        <w:tc>
          <w:tcPr>
            <w:tcW w:w="0" w:type="auto"/>
          </w:tcPr>
          <w:p w14:paraId="1B894E74" w14:textId="77777777" w:rsidR="00380553" w:rsidRDefault="000E48A1">
            <w:pPr>
              <w:pStyle w:val="Compact"/>
            </w:pPr>
            <m:oMathPara>
              <m:oMath>
                <m:sSub>
                  <m:sSubPr>
                    <m:ctrlPr>
                      <w:rPr>
                        <w:rFonts w:ascii="Cambria Math" w:hAnsi="Cambria Math"/>
                      </w:rPr>
                    </m:ctrlPr>
                  </m:sSubPr>
                  <m:e>
                    <m:r>
                      <w:rPr>
                        <w:rFonts w:ascii="Cambria Math" w:hAnsi="Cambria Math"/>
                      </w:rPr>
                      <m:t>A</m:t>
                    </m:r>
                  </m:e>
                  <m:sub>
                    <m:r>
                      <m:rPr>
                        <m:sty m:val="p"/>
                      </m:rPr>
                      <w:rPr>
                        <w:rFonts w:ascii="Cambria Math" w:hAnsi="Cambria Math"/>
                      </w:rPr>
                      <m:t>cell</m:t>
                    </m:r>
                  </m:sub>
                </m:sSub>
              </m:oMath>
            </m:oMathPara>
          </w:p>
        </w:tc>
      </w:tr>
      <w:tr w:rsidR="00380553" w14:paraId="70614F36" w14:textId="77777777">
        <w:tc>
          <w:tcPr>
            <w:tcW w:w="0" w:type="auto"/>
          </w:tcPr>
          <w:p w14:paraId="1B917E34" w14:textId="77777777" w:rsidR="00380553" w:rsidRDefault="000E48A1">
            <w:pPr>
              <w:pStyle w:val="Compact"/>
            </w:pPr>
            <w:r>
              <w:rPr>
                <w:rStyle w:val="VerbatimChar"/>
              </w:rPr>
              <w:t>+                   shelf_depth = 200,</w:t>
            </w:r>
          </w:p>
        </w:tc>
        <w:tc>
          <w:tcPr>
            <w:tcW w:w="0" w:type="auto"/>
          </w:tcPr>
          <w:p w14:paraId="37A3481D" w14:textId="77777777" w:rsidR="00380553" w:rsidRDefault="000E48A1">
            <w:pPr>
              <w:pStyle w:val="Compact"/>
            </w:pPr>
            <w:r>
              <w:t>Shelf depth (m)</w:t>
            </w:r>
          </w:p>
        </w:tc>
        <w:tc>
          <w:tcPr>
            <w:tcW w:w="0" w:type="auto"/>
          </w:tcPr>
          <w:p w14:paraId="0E12555B" w14:textId="77777777" w:rsidR="00380553" w:rsidRDefault="000E48A1">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shelf</m:t>
                    </m:r>
                  </m:sub>
                </m:sSub>
              </m:oMath>
            </m:oMathPara>
          </w:p>
        </w:tc>
      </w:tr>
      <w:tr w:rsidR="00380553" w14:paraId="15C170EF" w14:textId="77777777">
        <w:tc>
          <w:tcPr>
            <w:tcW w:w="0" w:type="auto"/>
          </w:tcPr>
          <w:p w14:paraId="6028AB93" w14:textId="77777777" w:rsidR="00380553" w:rsidRDefault="000E48A1">
            <w:pPr>
              <w:pStyle w:val="Compact"/>
            </w:pPr>
            <w:r>
              <w:rPr>
                <w:rStyle w:val="VerbatimChar"/>
              </w:rPr>
              <w:t>+                   shelf_width = 100,</w:t>
            </w:r>
          </w:p>
        </w:tc>
        <w:tc>
          <w:tcPr>
            <w:tcW w:w="0" w:type="auto"/>
          </w:tcPr>
          <w:p w14:paraId="134B020B" w14:textId="77777777" w:rsidR="00380553" w:rsidRDefault="000E48A1">
            <w:pPr>
              <w:pStyle w:val="Compact"/>
            </w:pPr>
            <w:r>
              <w:t>Shelf width (km)</w:t>
            </w:r>
          </w:p>
        </w:tc>
        <w:tc>
          <w:tcPr>
            <w:tcW w:w="0" w:type="auto"/>
          </w:tcPr>
          <w:p w14:paraId="3F9A1918" w14:textId="77777777" w:rsidR="00380553" w:rsidRDefault="000E48A1">
            <w:pPr>
              <w:pStyle w:val="Compact"/>
            </w:pPr>
            <m:oMathPara>
              <m:oMath>
                <m:sSub>
                  <m:sSubPr>
                    <m:ctrlPr>
                      <w:rPr>
                        <w:rFonts w:ascii="Cambria Math" w:hAnsi="Cambria Math"/>
                      </w:rPr>
                    </m:ctrlPr>
                  </m:sSubPr>
                  <m:e>
                    <m:r>
                      <w:rPr>
                        <w:rFonts w:ascii="Cambria Math" w:hAnsi="Cambria Math"/>
                      </w:rPr>
                      <m:t>w</m:t>
                    </m:r>
                  </m:e>
                  <m:sub>
                    <m:r>
                      <m:rPr>
                        <m:sty m:val="p"/>
                      </m:rPr>
                      <w:rPr>
                        <w:rFonts w:ascii="Cambria Math" w:hAnsi="Cambria Math"/>
                      </w:rPr>
                      <m:t>shelf</m:t>
                    </m:r>
                  </m:sub>
                </m:sSub>
              </m:oMath>
            </m:oMathPara>
          </w:p>
        </w:tc>
      </w:tr>
      <w:tr w:rsidR="00380553" w14:paraId="10807203" w14:textId="77777777">
        <w:tc>
          <w:tcPr>
            <w:tcW w:w="0" w:type="auto"/>
          </w:tcPr>
          <w:p w14:paraId="391631AE" w14:textId="77777777" w:rsidR="00380553" w:rsidRDefault="000E48A1">
            <w:pPr>
              <w:pStyle w:val="Compact"/>
            </w:pPr>
            <w:r>
              <w:rPr>
                <w:rStyle w:val="VerbatimChar"/>
              </w:rPr>
              <w:t>+                   depth_range = c(0, 1000),</w:t>
            </w:r>
          </w:p>
        </w:tc>
        <w:tc>
          <w:tcPr>
            <w:tcW w:w="0" w:type="auto"/>
          </w:tcPr>
          <w:p w14:paraId="237CA42C" w14:textId="77777777" w:rsidR="00380553" w:rsidRDefault="000E48A1">
            <w:pPr>
              <w:pStyle w:val="Compact"/>
            </w:pPr>
            <w:r>
              <w:t>Depth range from coast to slope (m)</w:t>
            </w:r>
          </w:p>
        </w:tc>
        <w:tc>
          <w:tcPr>
            <w:tcW w:w="0" w:type="auto"/>
          </w:tcPr>
          <w:p w14:paraId="7FB2FC27" w14:textId="77777777" w:rsidR="00380553" w:rsidRDefault="000E48A1">
            <w:pPr>
              <w:pStyle w:val="Compact"/>
            </w:pPr>
            <m:oMathPara>
              <m:oMath>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m:t>
                </m:r>
              </m:oMath>
            </m:oMathPara>
          </w:p>
        </w:tc>
      </w:tr>
      <w:tr w:rsidR="00380553" w14:paraId="1E8DE69E" w14:textId="77777777">
        <w:tc>
          <w:tcPr>
            <w:tcW w:w="0" w:type="auto"/>
          </w:tcPr>
          <w:p w14:paraId="2AA28AB9" w14:textId="77777777" w:rsidR="00380553" w:rsidRDefault="000E48A1">
            <w:pPr>
              <w:pStyle w:val="Compact"/>
            </w:pPr>
            <w:r>
              <w:rPr>
                <w:rStyle w:val="VerbatimChar"/>
              </w:rPr>
              <w:t>+                   n_div = 1,</w:t>
            </w:r>
          </w:p>
        </w:tc>
        <w:tc>
          <w:tcPr>
            <w:tcW w:w="0" w:type="auto"/>
          </w:tcPr>
          <w:p w14:paraId="38B0A670" w14:textId="77777777" w:rsidR="00380553" w:rsidRDefault="000E48A1">
            <w:pPr>
              <w:pStyle w:val="Compact"/>
            </w:pPr>
            <w:r>
              <w:t>Number of divisions</w:t>
            </w:r>
          </w:p>
        </w:tc>
        <w:tc>
          <w:tcPr>
            <w:tcW w:w="0" w:type="auto"/>
          </w:tcPr>
          <w:p w14:paraId="6BEDD83F" w14:textId="77777777" w:rsidR="00380553" w:rsidRDefault="000E48A1">
            <w:pPr>
              <w:pStyle w:val="Compact"/>
            </w:pPr>
            <m:oMathPara>
              <m:oMath>
                <m:sSub>
                  <m:sSubPr>
                    <m:ctrlPr>
                      <w:rPr>
                        <w:rFonts w:ascii="Cambria Math" w:hAnsi="Cambria Math"/>
                      </w:rPr>
                    </m:ctrlPr>
                  </m:sSubPr>
                  <m:e>
                    <m:r>
                      <w:rPr>
                        <w:rFonts w:ascii="Cambria Math" w:hAnsi="Cambria Math"/>
                      </w:rPr>
                      <m:t>H</m:t>
                    </m:r>
                  </m:e>
                  <m:sub>
                    <m:r>
                      <m:rPr>
                        <m:sty m:val="p"/>
                      </m:rPr>
                      <w:rPr>
                        <w:rFonts w:ascii="Cambria Math" w:hAnsi="Cambria Math"/>
                      </w:rPr>
                      <m:t>div</m:t>
                    </m:r>
                  </m:sub>
                </m:sSub>
              </m:oMath>
            </m:oMathPara>
          </w:p>
        </w:tc>
      </w:tr>
      <w:tr w:rsidR="00380553" w14:paraId="2D34B8B5" w14:textId="77777777">
        <w:tc>
          <w:tcPr>
            <w:tcW w:w="0" w:type="auto"/>
          </w:tcPr>
          <w:p w14:paraId="44D50D72" w14:textId="77777777" w:rsidR="00380553" w:rsidRDefault="000E48A1">
            <w:pPr>
              <w:pStyle w:val="Compact"/>
            </w:pPr>
            <w:r>
              <w:rPr>
                <w:rStyle w:val="VerbatimChar"/>
              </w:rPr>
              <w:t>+                   strat_splits = 2,</w:t>
            </w:r>
          </w:p>
        </w:tc>
        <w:tc>
          <w:tcPr>
            <w:tcW w:w="0" w:type="auto"/>
          </w:tcPr>
          <w:p w14:paraId="3C71A448" w14:textId="4B56F133" w:rsidR="00380553" w:rsidRDefault="000E48A1" w:rsidP="006F4FE9">
            <w:pPr>
              <w:pStyle w:val="Compact"/>
            </w:pPr>
            <w:r>
              <w:t xml:space="preserve">Number of </w:t>
            </w:r>
            <w:ins w:id="56" w:author="Robertson,Greg [St. John's]" w:date="2019-12-27T10:35:00Z">
              <w:r w:rsidR="006F4FE9">
                <w:t xml:space="preserve">strata </w:t>
              </w:r>
              <w:commentRangeStart w:id="57"/>
              <w:r w:rsidR="006F4FE9">
                <w:t>within</w:t>
              </w:r>
              <w:commentRangeEnd w:id="57"/>
              <w:r w:rsidR="006F4FE9">
                <w:rPr>
                  <w:rStyle w:val="CommentReference"/>
                </w:rPr>
                <w:commentReference w:id="57"/>
              </w:r>
              <w:r w:rsidR="006F4FE9">
                <w:t xml:space="preserve"> each depth class </w:t>
              </w:r>
            </w:ins>
            <w:del w:id="58" w:author="Robertson,Greg [St. John's]" w:date="2019-12-27T10:35:00Z">
              <w:r w:rsidDel="006F4FE9">
                <w:delText xml:space="preserve">times to </w:delText>
              </w:r>
            </w:del>
            <w:del w:id="59" w:author="Robertson,Greg [St. John's]" w:date="2019-12-27T10:34:00Z">
              <w:r w:rsidDel="006F4FE9">
                <w:delText xml:space="preserve">horizontally </w:delText>
              </w:r>
            </w:del>
            <w:del w:id="60" w:author="Robertson,Greg [St. John's]" w:date="2019-12-27T10:35:00Z">
              <w:r w:rsidDel="006F4FE9">
                <w:delText>split strat</w:delText>
              </w:r>
            </w:del>
          </w:p>
        </w:tc>
        <w:tc>
          <w:tcPr>
            <w:tcW w:w="0" w:type="auto"/>
          </w:tcPr>
          <w:p w14:paraId="6EB83E23" w14:textId="77777777" w:rsidR="00380553" w:rsidRDefault="000E48A1">
            <w:pPr>
              <w:pStyle w:val="Compact"/>
            </w:pPr>
            <w:r>
              <w:t> </w:t>
            </w:r>
          </w:p>
        </w:tc>
      </w:tr>
      <w:tr w:rsidR="00380553" w14:paraId="261A7E69" w14:textId="77777777">
        <w:tc>
          <w:tcPr>
            <w:tcW w:w="0" w:type="auto"/>
          </w:tcPr>
          <w:p w14:paraId="5A9EB21F" w14:textId="77777777" w:rsidR="00380553" w:rsidRDefault="000E48A1">
            <w:pPr>
              <w:pStyle w:val="Compact"/>
            </w:pPr>
            <w:r>
              <w:rPr>
                <w:rStyle w:val="VerbatimChar"/>
              </w:rPr>
              <w:t>+                   strat_breaks = seq(0, 1000, 40)),</w:t>
            </w:r>
          </w:p>
        </w:tc>
        <w:tc>
          <w:tcPr>
            <w:tcW w:w="0" w:type="auto"/>
          </w:tcPr>
          <w:p w14:paraId="15243C36" w14:textId="77777777" w:rsidR="00380553" w:rsidRDefault="000E48A1">
            <w:pPr>
              <w:pStyle w:val="Compact"/>
            </w:pPr>
            <w:r>
              <w:t>Series of depth breaks for defining strata</w:t>
            </w:r>
          </w:p>
        </w:tc>
        <w:tc>
          <w:tcPr>
            <w:tcW w:w="0" w:type="auto"/>
          </w:tcPr>
          <w:p w14:paraId="2A269B24" w14:textId="77777777" w:rsidR="00380553" w:rsidRDefault="000E48A1">
            <w:pPr>
              <w:pStyle w:val="Compact"/>
            </w:pPr>
            <w:r>
              <w:t> </w:t>
            </w:r>
          </w:p>
        </w:tc>
      </w:tr>
      <w:tr w:rsidR="00380553" w14:paraId="49ED932C" w14:textId="77777777">
        <w:tc>
          <w:tcPr>
            <w:tcW w:w="0" w:type="auto"/>
          </w:tcPr>
          <w:p w14:paraId="61703CD0" w14:textId="77777777" w:rsidR="00380553" w:rsidRDefault="000E48A1">
            <w:pPr>
              <w:pStyle w:val="Compact"/>
            </w:pPr>
            <w:r>
              <w:rPr>
                <w:rStyle w:val="VerbatimChar"/>
              </w:rPr>
              <w:t>+  ays_covar = sim_ays_covar(sd = 2.8,</w:t>
            </w:r>
          </w:p>
        </w:tc>
        <w:tc>
          <w:tcPr>
            <w:tcW w:w="0" w:type="auto"/>
          </w:tcPr>
          <w:p w14:paraId="29D9DA05" w14:textId="77777777" w:rsidR="00380553" w:rsidRDefault="000E48A1">
            <w:pPr>
              <w:pStyle w:val="Compact"/>
            </w:pPr>
            <w:r>
              <w:t>Standard deviation of age-year-space distribution</w:t>
            </w:r>
          </w:p>
        </w:tc>
        <w:tc>
          <w:tcPr>
            <w:tcW w:w="0" w:type="auto"/>
          </w:tcPr>
          <w:p w14:paraId="258DBF38" w14:textId="77777777" w:rsidR="00380553" w:rsidRDefault="000E48A1">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ξ</m:t>
                    </m:r>
                  </m:sub>
                </m:sSub>
              </m:oMath>
            </m:oMathPara>
          </w:p>
        </w:tc>
      </w:tr>
      <w:tr w:rsidR="00380553" w14:paraId="65117D24" w14:textId="77777777">
        <w:tc>
          <w:tcPr>
            <w:tcW w:w="0" w:type="auto"/>
          </w:tcPr>
          <w:p w14:paraId="3A33D1EE" w14:textId="77777777" w:rsidR="00380553" w:rsidRDefault="000E48A1">
            <w:pPr>
              <w:pStyle w:val="Compact"/>
            </w:pPr>
            <w:r>
              <w:rPr>
                <w:rStyle w:val="VerbatimChar"/>
              </w:rPr>
              <w:t>+                            range = 300,</w:t>
            </w:r>
          </w:p>
        </w:tc>
        <w:tc>
          <w:tcPr>
            <w:tcW w:w="0" w:type="auto"/>
          </w:tcPr>
          <w:p w14:paraId="71097438" w14:textId="77777777" w:rsidR="00380553" w:rsidRDefault="000E48A1">
            <w:pPr>
              <w:pStyle w:val="Compact"/>
            </w:pPr>
            <w:r>
              <w:t>Range of spatial correlation (km)</w:t>
            </w:r>
          </w:p>
        </w:tc>
        <w:tc>
          <w:tcPr>
            <w:tcW w:w="0" w:type="auto"/>
          </w:tcPr>
          <w:p w14:paraId="12BC839B" w14:textId="77777777" w:rsidR="00380553" w:rsidRDefault="000E48A1">
            <w:pPr>
              <w:pStyle w:val="Compact"/>
            </w:pPr>
            <m:oMathPara>
              <m:oMath>
                <m:r>
                  <w:rPr>
                    <w:rFonts w:ascii="Cambria Math" w:hAnsi="Cambria Math"/>
                  </w:rPr>
                  <m:t>r</m:t>
                </m:r>
              </m:oMath>
            </m:oMathPara>
          </w:p>
        </w:tc>
      </w:tr>
      <w:tr w:rsidR="00380553" w14:paraId="619BA607" w14:textId="77777777">
        <w:tc>
          <w:tcPr>
            <w:tcW w:w="0" w:type="auto"/>
          </w:tcPr>
          <w:p w14:paraId="6AFAB1E1" w14:textId="77777777" w:rsidR="00380553" w:rsidRDefault="000E48A1">
            <w:pPr>
              <w:pStyle w:val="Compact"/>
            </w:pPr>
            <w:r>
              <w:rPr>
                <w:rStyle w:val="VerbatimChar"/>
              </w:rPr>
              <w:t>+                            lambda = 1,</w:t>
            </w:r>
          </w:p>
        </w:tc>
        <w:tc>
          <w:tcPr>
            <w:tcW w:w="0" w:type="auto"/>
          </w:tcPr>
          <w:p w14:paraId="2E8702D8" w14:textId="77777777" w:rsidR="00380553" w:rsidRDefault="000E48A1">
            <w:pPr>
              <w:pStyle w:val="Compact"/>
            </w:pPr>
            <w:r>
              <w:t>Smoothness of spatial correlation</w:t>
            </w:r>
          </w:p>
        </w:tc>
        <w:tc>
          <w:tcPr>
            <w:tcW w:w="0" w:type="auto"/>
          </w:tcPr>
          <w:p w14:paraId="0C84E6EC" w14:textId="77777777" w:rsidR="00380553" w:rsidRDefault="000E48A1">
            <w:pPr>
              <w:pStyle w:val="Compact"/>
            </w:pPr>
            <m:oMathPara>
              <m:oMath>
                <m:r>
                  <w:rPr>
                    <w:rFonts w:ascii="Cambria Math" w:hAnsi="Cambria Math"/>
                  </w:rPr>
                  <m:t>λ</m:t>
                </m:r>
              </m:oMath>
            </m:oMathPara>
          </w:p>
        </w:tc>
      </w:tr>
      <w:tr w:rsidR="00380553" w14:paraId="5A5C925C" w14:textId="77777777">
        <w:tc>
          <w:tcPr>
            <w:tcW w:w="0" w:type="auto"/>
          </w:tcPr>
          <w:p w14:paraId="2B3D4086" w14:textId="77777777" w:rsidR="00380553" w:rsidRDefault="000E48A1">
            <w:pPr>
              <w:pStyle w:val="Compact"/>
            </w:pPr>
            <w:r>
              <w:rPr>
                <w:rStyle w:val="VerbatimChar"/>
              </w:rPr>
              <w:lastRenderedPageBreak/>
              <w:t>+                            phi_age = 0.5,</w:t>
            </w:r>
          </w:p>
        </w:tc>
        <w:tc>
          <w:tcPr>
            <w:tcW w:w="0" w:type="auto"/>
          </w:tcPr>
          <w:p w14:paraId="67E11052" w14:textId="77777777" w:rsidR="00380553" w:rsidRDefault="000E48A1">
            <w:pPr>
              <w:pStyle w:val="Compact"/>
            </w:pPr>
            <w:r>
              <w:t>Correlation across ages in spatial distribution</w:t>
            </w:r>
          </w:p>
        </w:tc>
        <w:tc>
          <w:tcPr>
            <w:tcW w:w="0" w:type="auto"/>
          </w:tcPr>
          <w:p w14:paraId="403C0A1B" w14:textId="77777777" w:rsidR="00380553" w:rsidRDefault="000E48A1">
            <w:pPr>
              <w:pStyle w:val="Compact"/>
            </w:pPr>
            <m:oMathPara>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m:oMathPara>
          </w:p>
        </w:tc>
      </w:tr>
      <w:tr w:rsidR="00380553" w14:paraId="2C0B24FD" w14:textId="77777777">
        <w:tc>
          <w:tcPr>
            <w:tcW w:w="0" w:type="auto"/>
          </w:tcPr>
          <w:p w14:paraId="2C67CA7C" w14:textId="77777777" w:rsidR="00380553" w:rsidRDefault="000E48A1">
            <w:pPr>
              <w:pStyle w:val="Compact"/>
            </w:pPr>
            <w:r>
              <w:rPr>
                <w:rStyle w:val="VerbatimChar"/>
              </w:rPr>
              <w:t>+                            phi_year = 0.9,</w:t>
            </w:r>
          </w:p>
        </w:tc>
        <w:tc>
          <w:tcPr>
            <w:tcW w:w="0" w:type="auto"/>
          </w:tcPr>
          <w:p w14:paraId="24CFC294" w14:textId="77777777" w:rsidR="00380553" w:rsidRDefault="000E48A1">
            <w:pPr>
              <w:pStyle w:val="Compact"/>
            </w:pPr>
            <w:r>
              <w:t>Correlation across years in spatial distribution</w:t>
            </w:r>
          </w:p>
        </w:tc>
        <w:tc>
          <w:tcPr>
            <w:tcW w:w="0" w:type="auto"/>
          </w:tcPr>
          <w:p w14:paraId="51685ED6" w14:textId="77777777" w:rsidR="00380553" w:rsidRDefault="000E48A1">
            <w:pPr>
              <w:pStyle w:val="Compact"/>
            </w:pPr>
            <m:oMathPara>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m:oMathPara>
          </w:p>
        </w:tc>
      </w:tr>
      <w:tr w:rsidR="00380553" w14:paraId="334A80EA" w14:textId="77777777">
        <w:tc>
          <w:tcPr>
            <w:tcW w:w="0" w:type="auto"/>
          </w:tcPr>
          <w:p w14:paraId="4296D14E" w14:textId="77777777" w:rsidR="00380553" w:rsidRDefault="000E48A1">
            <w:pPr>
              <w:pStyle w:val="Compact"/>
            </w:pPr>
            <w:r>
              <w:rPr>
                <w:rStyle w:val="VerbatimChar"/>
              </w:rPr>
              <w:t>+                            group_ages = 5:20,</w:t>
            </w:r>
          </w:p>
        </w:tc>
        <w:tc>
          <w:tcPr>
            <w:tcW w:w="0" w:type="auto"/>
          </w:tcPr>
          <w:p w14:paraId="2EE87D8C" w14:textId="77777777" w:rsidR="00380553" w:rsidRDefault="000E48A1">
            <w:pPr>
              <w:pStyle w:val="Compact"/>
            </w:pPr>
            <w:r>
              <w:t>Make space-age-year noise equal across these ages</w:t>
            </w:r>
            <w:r>
              <w:rPr>
                <w:vertAlign w:val="superscript"/>
              </w:rPr>
              <w:t>1</w:t>
            </w:r>
          </w:p>
        </w:tc>
        <w:tc>
          <w:tcPr>
            <w:tcW w:w="0" w:type="auto"/>
          </w:tcPr>
          <w:p w14:paraId="28252007" w14:textId="77777777" w:rsidR="00380553" w:rsidRDefault="000E48A1">
            <w:pPr>
              <w:pStyle w:val="Compact"/>
            </w:pPr>
            <w:r>
              <w:t> </w:t>
            </w:r>
          </w:p>
        </w:tc>
      </w:tr>
      <w:tr w:rsidR="00380553" w14:paraId="45A008C5" w14:textId="77777777">
        <w:tc>
          <w:tcPr>
            <w:tcW w:w="0" w:type="auto"/>
          </w:tcPr>
          <w:p w14:paraId="4C4058B7" w14:textId="77777777" w:rsidR="00380553" w:rsidRDefault="000E48A1">
            <w:pPr>
              <w:pStyle w:val="Compact"/>
            </w:pPr>
            <w:r>
              <w:rPr>
                <w:rStyle w:val="VerbatimChar"/>
              </w:rPr>
              <w:t>+                            group_years = NULL),</w:t>
            </w:r>
          </w:p>
        </w:tc>
        <w:tc>
          <w:tcPr>
            <w:tcW w:w="0" w:type="auto"/>
          </w:tcPr>
          <w:p w14:paraId="5B9837CD" w14:textId="77777777" w:rsidR="00380553" w:rsidRDefault="000E48A1">
            <w:pPr>
              <w:pStyle w:val="Compact"/>
            </w:pPr>
            <w:r>
              <w:t>Make space-age-year noise equal across these years</w:t>
            </w:r>
            <w:r>
              <w:rPr>
                <w:vertAlign w:val="superscript"/>
              </w:rPr>
              <w:t>1</w:t>
            </w:r>
          </w:p>
        </w:tc>
        <w:tc>
          <w:tcPr>
            <w:tcW w:w="0" w:type="auto"/>
          </w:tcPr>
          <w:p w14:paraId="79A18CB6" w14:textId="77777777" w:rsidR="00380553" w:rsidRDefault="000E48A1">
            <w:pPr>
              <w:pStyle w:val="Compact"/>
            </w:pPr>
            <w:r>
              <w:t> </w:t>
            </w:r>
          </w:p>
        </w:tc>
      </w:tr>
      <w:tr w:rsidR="00380553" w14:paraId="3B791139" w14:textId="77777777">
        <w:tc>
          <w:tcPr>
            <w:tcW w:w="0" w:type="auto"/>
          </w:tcPr>
          <w:p w14:paraId="277D41B6" w14:textId="77777777" w:rsidR="00380553" w:rsidRDefault="000E48A1">
            <w:pPr>
              <w:pStyle w:val="Compact"/>
            </w:pPr>
            <w:r>
              <w:rPr>
                <w:rStyle w:val="VerbatimChar"/>
              </w:rPr>
              <w:t>+  depth_par = sim_parabola(mu = 200,</w:t>
            </w:r>
          </w:p>
        </w:tc>
        <w:tc>
          <w:tcPr>
            <w:tcW w:w="0" w:type="auto"/>
          </w:tcPr>
          <w:p w14:paraId="0B4EBC49" w14:textId="77777777" w:rsidR="00380553" w:rsidRDefault="000E48A1">
            <w:pPr>
              <w:pStyle w:val="Compact"/>
            </w:pPr>
            <w:r>
              <w:t>Depth at which abundance is typically highest (m)</w:t>
            </w:r>
          </w:p>
        </w:tc>
        <w:tc>
          <w:tcPr>
            <w:tcW w:w="0" w:type="auto"/>
          </w:tcPr>
          <w:p w14:paraId="6699F5D6" w14:textId="77777777" w:rsidR="00380553" w:rsidRDefault="000E48A1">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d</m:t>
                    </m:r>
                  </m:sub>
                </m:sSub>
              </m:oMath>
            </m:oMathPara>
          </w:p>
        </w:tc>
      </w:tr>
      <w:tr w:rsidR="00380553" w14:paraId="5398CAC8" w14:textId="77777777">
        <w:tc>
          <w:tcPr>
            <w:tcW w:w="0" w:type="auto"/>
          </w:tcPr>
          <w:p w14:paraId="2E968290" w14:textId="77777777" w:rsidR="00380553" w:rsidRDefault="000E48A1">
            <w:pPr>
              <w:pStyle w:val="Compact"/>
            </w:pPr>
            <w:r>
              <w:rPr>
                <w:rStyle w:val="VerbatimChar"/>
              </w:rPr>
              <w:t>+                           sigma = 70))</w:t>
            </w:r>
          </w:p>
        </w:tc>
        <w:tc>
          <w:tcPr>
            <w:tcW w:w="0" w:type="auto"/>
          </w:tcPr>
          <w:p w14:paraId="5F1B9365" w14:textId="77777777" w:rsidR="00380553" w:rsidRDefault="000E48A1">
            <w:pPr>
              <w:pStyle w:val="Compact"/>
            </w:pPr>
            <w:r>
              <w:t>Dispersion around depth of peak abundance (m)</w:t>
            </w:r>
          </w:p>
        </w:tc>
        <w:tc>
          <w:tcPr>
            <w:tcW w:w="0" w:type="auto"/>
          </w:tcPr>
          <w:p w14:paraId="3FF275AA" w14:textId="77777777" w:rsidR="00380553" w:rsidRDefault="000E48A1">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d</m:t>
                    </m:r>
                  </m:sub>
                </m:sSub>
              </m:oMath>
            </m:oMathPara>
          </w:p>
        </w:tc>
      </w:tr>
    </w:tbl>
    <w:p w14:paraId="27A83433" w14:textId="77777777" w:rsidR="00380553" w:rsidRDefault="000E48A1">
      <w:pPr>
        <w:pStyle w:val="BodyText"/>
      </w:pPr>
      <w:r>
        <w:rPr>
          <w:vertAlign w:val="superscript"/>
        </w:rPr>
        <w:t>1</w:t>
      </w:r>
      <w:r>
        <w:t xml:space="preserve"> All ages or years are independent if argument values is </w:t>
      </w:r>
      <w:r>
        <w:rPr>
          <w:rStyle w:val="VerbatimChar"/>
        </w:rPr>
        <w:t>NULL</w:t>
      </w:r>
      <w:r>
        <w:t>.</w:t>
      </w:r>
    </w:p>
    <w:p w14:paraId="7AE73E53" w14:textId="77777777" w:rsidR="00380553" w:rsidRDefault="00380553">
      <w:pPr>
        <w:pStyle w:val="BodyText"/>
      </w:pPr>
    </w:p>
    <w:p w14:paraId="144EE007" w14:textId="77777777" w:rsidR="00380553" w:rsidRDefault="000E48A1">
      <w:pPr>
        <w:pStyle w:val="BodyText"/>
      </w:pPr>
      <w:r>
        <w:t xml:space="preserve">The equations outlined in the </w:t>
      </w:r>
      <w:hyperlink w:anchor="simulate-spatial-distribution">
        <w:r>
          <w:rPr>
            <w:rStyle w:val="Hyperlink"/>
            <w:b/>
          </w:rPr>
          <w:t>Simulate spatial distribution</w:t>
        </w:r>
      </w:hyperlink>
      <w:r>
        <w:t xml:space="preserve"> section are used in the </w:t>
      </w:r>
      <w:r>
        <w:rPr>
          <w:rStyle w:val="VerbatimChar"/>
        </w:rPr>
        <w:t>make_grid</w:t>
      </w:r>
      <w:r>
        <w:t xml:space="preserve">, </w:t>
      </w:r>
      <w:r>
        <w:rPr>
          <w:rStyle w:val="VerbatimChar"/>
        </w:rPr>
        <w:t>sim_ays_covar</w:t>
      </w:r>
      <w:r>
        <w:t xml:space="preserve"> and </w:t>
      </w:r>
      <w:r>
        <w:rPr>
          <w:rStyle w:val="VerbatimChar"/>
        </w:rPr>
        <w:t>sim_parabola</w:t>
      </w:r>
      <w:r>
        <w:t xml:space="preserve"> functions, and these functions are used within </w:t>
      </w:r>
      <w:r>
        <w:rPr>
          <w:rStyle w:val="VerbatimChar"/>
        </w:rPr>
        <w:t>sim_distribution</w:t>
      </w:r>
      <w:r>
        <w:t xml:space="preserve"> to distribute a population simulated using </w:t>
      </w:r>
      <w:r>
        <w:rPr>
          <w:rStyle w:val="VerbatimChar"/>
        </w:rPr>
        <w:t>sim_abundance</w:t>
      </w:r>
      <w:r>
        <w:t xml:space="preserve"> throughout a grid (Table 3). The output from </w:t>
      </w:r>
      <w:r>
        <w:rPr>
          <w:rStyle w:val="VerbatimChar"/>
        </w:rPr>
        <w:t>make_grid</w:t>
      </w:r>
      <w:r>
        <w:t xml:space="preserve"> is a raster object [15] with four layers: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If a more detailed and realistic grid is required, users can manually generate their own survey grid using real data and this grid can be supplied as a raster to </w:t>
      </w:r>
      <w:r>
        <w:rPr>
          <w:rStyle w:val="VerbatimChar"/>
        </w:rPr>
        <w:t>sim_distribution</w:t>
      </w:r>
      <w:r>
        <w:t xml:space="preserve"> if the same structure structure and correct projection is used. The package includes a manually constructed survey grid of NAFO Subdivision 3Ps off the southern coast of Newfoundland (named </w:t>
      </w:r>
      <w:r>
        <w:rPr>
          <w:rStyle w:val="VerbatimChar"/>
        </w:rPr>
        <w:t>survey_grid</w:t>
      </w:r>
      <w:r>
        <w:t xml:space="preserve">) and the data-raw folder in the GitHub directory includes the data and code used to construct this grid. However, for simplicity, we use </w:t>
      </w:r>
      <w:r>
        <w:rPr>
          <w:rStyle w:val="VerbatimChar"/>
        </w:rPr>
        <w:t>make_grid</w:t>
      </w:r>
      <w:r>
        <w:t xml:space="preserve"> to construct a square grid for a default run of </w:t>
      </w:r>
      <w:r>
        <w:rPr>
          <w:rStyle w:val="VerbatimChar"/>
        </w:rPr>
        <w:t>sim_distribution</w:t>
      </w:r>
      <w:r>
        <w:t xml:space="preserve">. Below we generate and plot (Figure 2) a default grid, another grid with the number of strata increased by increasing the </w:t>
      </w:r>
      <w:r>
        <w:lastRenderedPageBreak/>
        <w:t xml:space="preserve">number of </w:t>
      </w:r>
      <w:r>
        <w:rPr>
          <w:rStyle w:val="VerbatimChar"/>
        </w:rPr>
        <w:t>strat_splits</w:t>
      </w:r>
      <w:r>
        <w:t xml:space="preserve">, and another with four divisions and a linear depth gradient (the sigmoid curve is forced to be linear when </w:t>
      </w:r>
      <w:r>
        <w:rPr>
          <w:rStyle w:val="VerbatimChar"/>
        </w:rPr>
        <w:t>shelf_width</w:t>
      </w:r>
      <w:r>
        <w:t xml:space="preserve"> is set to zero).</w:t>
      </w:r>
    </w:p>
    <w:p w14:paraId="30F53959" w14:textId="77777777" w:rsidR="00380553" w:rsidRDefault="000E48A1">
      <w:pPr>
        <w:pStyle w:val="SourceCode"/>
      </w:pPr>
      <w:r>
        <w:rPr>
          <w:rStyle w:val="NormalTok"/>
        </w:rPr>
        <w:t>a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2</w:t>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3</w:t>
      </w:r>
      <w:r>
        <w:rPr>
          <w:rStyle w:val="NormalTok"/>
        </w:rPr>
        <w:t xml:space="preserve">, </w:t>
      </w:r>
      <w:r>
        <w:rPr>
          <w:rStyle w:val="DataTypeTok"/>
        </w:rPr>
        <w:t>shelf_depth =</w:t>
      </w:r>
      <w:r>
        <w:rPr>
          <w:rStyle w:val="NormalTok"/>
        </w:rPr>
        <w:t xml:space="preserve"> </w:t>
      </w:r>
      <w:r>
        <w:rPr>
          <w:rStyle w:val="DecValTok"/>
        </w:rPr>
        <w:t>200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c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4</w:t>
      </w:r>
      <w:r>
        <w:rPr>
          <w:rStyle w:val="NormalTok"/>
        </w:rPr>
        <w:t xml:space="preserve">, </w:t>
      </w:r>
      <w:r>
        <w:rPr>
          <w:rStyle w:val="DataTypeTok"/>
        </w:rPr>
        <w:t>strat_splits =</w:t>
      </w:r>
      <w:r>
        <w:rPr>
          <w:rStyle w:val="NormalTok"/>
        </w:rPr>
        <w:t xml:space="preserve"> </w:t>
      </w:r>
      <w:r>
        <w:rPr>
          <w:rStyle w:val="DecValTok"/>
        </w:rPr>
        <w:t>1</w:t>
      </w:r>
      <w:r>
        <w:rPr>
          <w:rStyle w:val="NormalTok"/>
        </w:rPr>
        <w:t xml:space="preserve">, </w:t>
      </w:r>
      <w:r>
        <w:rPr>
          <w:rStyle w:val="DataTypeTok"/>
        </w:rPr>
        <w:t>shelf_depth =</w:t>
      </w:r>
      <w:r>
        <w:rPr>
          <w:rStyle w:val="NormalTok"/>
        </w:rPr>
        <w:t xml:space="preserve"> </w:t>
      </w:r>
      <w:r>
        <w:rPr>
          <w:rStyle w:val="DecValTok"/>
        </w:rPr>
        <w:t>500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KeywordTok"/>
        </w:rPr>
        <w:t>plot_grid</w:t>
      </w:r>
      <w:r>
        <w:rPr>
          <w:rStyle w:val="NormalTok"/>
        </w:rPr>
        <w:t>(a)</w:t>
      </w:r>
      <w:r>
        <w:br/>
      </w:r>
      <w:r>
        <w:rPr>
          <w:rStyle w:val="KeywordTok"/>
        </w:rPr>
        <w:t>plot_grid</w:t>
      </w:r>
      <w:r>
        <w:rPr>
          <w:rStyle w:val="NormalTok"/>
        </w:rPr>
        <w:t>(b)</w:t>
      </w:r>
      <w:r>
        <w:br/>
      </w:r>
      <w:r>
        <w:rPr>
          <w:rStyle w:val="KeywordTok"/>
        </w:rPr>
        <w:t>plot_grid</w:t>
      </w:r>
      <w:r>
        <w:rPr>
          <w:rStyle w:val="NormalTok"/>
        </w:rPr>
        <w:t>(c)</w:t>
      </w:r>
    </w:p>
    <w:p w14:paraId="4AA5C5C7" w14:textId="77777777" w:rsidR="00380553" w:rsidRDefault="000E48A1">
      <w:pPr>
        <w:pStyle w:val="CaptionedFigure"/>
      </w:pPr>
      <w:r>
        <w:rPr>
          <w:noProof/>
          <w:lang w:val="en-CA" w:eastAsia="en-CA"/>
        </w:rPr>
        <w:drawing>
          <wp:inline distT="0" distB="0" distL="0" distR="0" wp14:anchorId="511267A5" wp14:editId="4A1F0D9E">
            <wp:extent cx="5943600" cy="2377440"/>
            <wp:effectExtent l="0" t="0" r="0" b="0"/>
            <wp:docPr id="2" name="Picture" descr="Figure 2: Plots produced by plot_grid when supplied a raster object produced by make_grid a) using default settings, b) settings that increase the number of times depth strata are horizontally split, and c) settings that produce a more linear depth gradient and increase the number of divisions. In these plots, the yellow to purple color gradient represents depth, the thick grey lines delineate divisions and thin white lines deline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13"/>
                    <a:stretch>
                      <a:fillRect/>
                    </a:stretch>
                  </pic:blipFill>
                  <pic:spPr bwMode="auto">
                    <a:xfrm>
                      <a:off x="0" y="0"/>
                      <a:ext cx="5943600" cy="2377440"/>
                    </a:xfrm>
                    <a:prstGeom prst="rect">
                      <a:avLst/>
                    </a:prstGeom>
                    <a:noFill/>
                    <a:ln w="9525">
                      <a:noFill/>
                      <a:headEnd/>
                      <a:tailEnd/>
                    </a:ln>
                  </pic:spPr>
                </pic:pic>
              </a:graphicData>
            </a:graphic>
          </wp:inline>
        </w:drawing>
      </w:r>
    </w:p>
    <w:p w14:paraId="54A130D8" w14:textId="20F15223" w:rsidR="00380553" w:rsidRDefault="000E48A1">
      <w:pPr>
        <w:pStyle w:val="ImageCaption"/>
      </w:pPr>
      <w:r>
        <w:t xml:space="preserve">Figure 2: Plots produced by </w:t>
      </w:r>
      <w:r>
        <w:rPr>
          <w:rStyle w:val="VerbatimChar"/>
        </w:rPr>
        <w:t>plot_grid</w:t>
      </w:r>
      <w:r>
        <w:t xml:space="preserve"> when supplied a raster object produced by </w:t>
      </w:r>
      <w:r>
        <w:rPr>
          <w:rStyle w:val="VerbatimChar"/>
        </w:rPr>
        <w:t>make_grid</w:t>
      </w:r>
      <w:r>
        <w:t xml:space="preserve"> a) using default settings, b) settings that increase the number of times depth strata are </w:t>
      </w:r>
      <w:del w:id="61" w:author="Robertson,Greg [St. John's]" w:date="2019-12-27T10:37:00Z">
        <w:r w:rsidDel="00CE3C8F">
          <w:delText xml:space="preserve">horizontally </w:delText>
        </w:r>
      </w:del>
      <w:r>
        <w:t>split, and c) settings that produce a more linear depth gradient and increase the number of divisions. In these plots, the yellow to purple color gradient represents depth, the thick grey lines delineate divisions and thin white lines delineate strata.</w:t>
      </w:r>
    </w:p>
    <w:p w14:paraId="46DBA83C" w14:textId="487D29B9" w:rsidR="00380553" w:rsidRDefault="000E48A1">
      <w:pPr>
        <w:pStyle w:val="BodyText"/>
      </w:pPr>
      <w:r>
        <w:lastRenderedPageBreak/>
        <w:t xml:space="preserve">In addition to supplying objects produced by </w:t>
      </w:r>
      <w:r>
        <w:rPr>
          <w:rStyle w:val="VerbatimChar"/>
        </w:rPr>
        <w:t>sim_abundance</w:t>
      </w:r>
      <w:r>
        <w:t xml:space="preserve"> and </w:t>
      </w:r>
      <w:r>
        <w:rPr>
          <w:rStyle w:val="VerbatimChar"/>
        </w:rPr>
        <w:t>make_grid</w:t>
      </w:r>
      <w:r>
        <w:t xml:space="preserve">, the </w:t>
      </w:r>
      <w:r>
        <w:rPr>
          <w:rStyle w:val="VerbatimChar"/>
        </w:rPr>
        <w:t>sim_distribution</w:t>
      </w:r>
      <w:r>
        <w:t xml:space="preserve"> function requires two closures that describe the age-year-space covariance and the relationship with depth. Here we use </w:t>
      </w:r>
      <w:r>
        <w:rPr>
          <w:rStyle w:val="VerbatimChar"/>
        </w:rPr>
        <w:t>sim_ays_covar</w:t>
      </w:r>
      <w:r>
        <w:t xml:space="preserve"> and </w:t>
      </w:r>
      <w:r>
        <w:rPr>
          <w:rStyle w:val="VerbatimChar"/>
        </w:rPr>
        <w:t>sim_parabola</w:t>
      </w:r>
      <w:r>
        <w:t xml:space="preserve"> to control these relationships and a wide range of age and year specific distributions can be obtained by </w:t>
      </w:r>
      <w:del w:id="62" w:author="Robertson,Greg [St. John's]" w:date="2019-12-27T10:38:00Z">
        <w:r w:rsidDel="00CE3C8F">
          <w:delText xml:space="preserve">tweaking </w:delText>
        </w:r>
      </w:del>
      <w:ins w:id="63" w:author="Robertson,Greg [St. John's]" w:date="2019-12-27T10:38:00Z">
        <w:r w:rsidR="00CE3C8F">
          <w:t>adjusting</w:t>
        </w:r>
        <w:r w:rsidR="00CE3C8F">
          <w:t xml:space="preserve"> </w:t>
        </w:r>
      </w:ins>
      <w:r>
        <w:t xml:space="preserve">a few parameters in these closures (Figure 3). Below we run a default </w:t>
      </w:r>
      <w:r>
        <w:rPr>
          <w:rStyle w:val="VerbatimChar"/>
        </w:rPr>
        <w:t>sim_distribution</w:t>
      </w:r>
      <w:r>
        <w:t xml:space="preserve"> call, which generates a population that forms tight clusters that are more strongly correlated across years than ages, and another call that generates a population that is more diffuse (i.e. wider </w:t>
      </w:r>
      <w:r>
        <w:rPr>
          <w:rStyle w:val="VerbatimChar"/>
        </w:rPr>
        <w:t>range</w:t>
      </w:r>
      <w:r>
        <w:t xml:space="preserve">) and exhibits stronger correlation across ages than years (i.e. lower </w:t>
      </w:r>
      <w:r>
        <w:rPr>
          <w:rStyle w:val="VerbatimChar"/>
        </w:rPr>
        <w:t>phi_year</w:t>
      </w:r>
      <w:r>
        <w:t xml:space="preserve"> and higher </w:t>
      </w:r>
      <w:r>
        <w:rPr>
          <w:rStyle w:val="VerbatimChar"/>
        </w:rPr>
        <w:t>phi_age</w:t>
      </w:r>
      <w:r>
        <w:t xml:space="preserve">). Distributions can also be forced to be the same across ages and years by using the </w:t>
      </w:r>
      <w:r>
        <w:rPr>
          <w:rStyle w:val="VerbatimChar"/>
        </w:rPr>
        <w:t>group_ages</w:t>
      </w:r>
      <w:r>
        <w:t xml:space="preserve"> and </w:t>
      </w:r>
      <w:r>
        <w:rPr>
          <w:rStyle w:val="VerbatimChar"/>
        </w:rPr>
        <w:t>group_years</w:t>
      </w:r>
      <w:r>
        <w:t xml:space="preserve"> arguments, respectively, in the </w:t>
      </w:r>
      <w:r>
        <w:rPr>
          <w:rStyle w:val="VerbatimChar"/>
        </w:rPr>
        <w:t>sim_ays_covar</w:t>
      </w:r>
      <w:r>
        <w:t xml:space="preserve"> closure. Variance in the size of the clusters can also be modified by changing the </w:t>
      </w:r>
      <w:r>
        <w:rPr>
          <w:rStyle w:val="VerbatimChar"/>
        </w:rPr>
        <w:t>sd</w:t>
      </w:r>
      <w:r>
        <w:t xml:space="preserve"> argument in the </w:t>
      </w:r>
      <w:r>
        <w:rPr>
          <w:rStyle w:val="VerbatimChar"/>
        </w:rPr>
        <w:t>sim_ays_covar</w:t>
      </w:r>
      <w:r>
        <w:t xml:space="preserve"> function.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 </w:t>
      </w:r>
      <w:r>
        <w:rPr>
          <w:rStyle w:val="VerbatimChar"/>
          <w:b/>
        </w:rPr>
        <w:t>SimSurvey</w:t>
      </w:r>
      <w:r>
        <w:t xml:space="preserve"> package have been set-up to be pipe [18] friendly such that values from one function call are forwarded to the next function (i.e. output from the two calls below are functionally the same though the approach is slightly different).</w:t>
      </w:r>
    </w:p>
    <w:p w14:paraId="73D1D07F" w14:textId="77777777" w:rsidR="00380553" w:rsidRDefault="000E48A1">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sim_distribution</w:t>
      </w:r>
      <w:r>
        <w:rPr>
          <w:rStyle w:val="NormalTok"/>
        </w:rPr>
        <w:t>(</w:t>
      </w:r>
      <w:r>
        <w:rPr>
          <w:rStyle w:val="DataTypeTok"/>
        </w:rPr>
        <w:t>sim =</w:t>
      </w:r>
      <w:r>
        <w:rPr>
          <w:rStyle w:val="NormalTok"/>
        </w:rPr>
        <w:t xml:space="preserve"> </w:t>
      </w:r>
      <w:r>
        <w:rPr>
          <w:rStyle w:val="KeywordTok"/>
        </w:rPr>
        <w:t>sim_abundance</w:t>
      </w:r>
      <w:r>
        <w:rPr>
          <w:rStyle w:val="NormalTok"/>
        </w:rPr>
        <w:t xml:space="preserve">(), </w:t>
      </w:r>
      <w:r>
        <w:rPr>
          <w:rStyle w:val="CommentTok"/>
        </w:rPr>
        <w:t># nested approach</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lastRenderedPageBreak/>
        <w:t>b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rPr>
          <w:rStyle w:val="CommentTok"/>
        </w:rPr>
        <w:t># pipe approach</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2000</w:t>
      </w:r>
      <w:r>
        <w:rPr>
          <w:rStyle w:val="NormalTok"/>
        </w:rPr>
        <w:t>,</w:t>
      </w:r>
      <w:r>
        <w:br/>
      </w:r>
      <w:r>
        <w:rPr>
          <w:rStyle w:val="NormalTok"/>
        </w:rPr>
        <w:t xml:space="preserve">                                             </w:t>
      </w:r>
      <w:r>
        <w:rPr>
          <w:rStyle w:val="DataTypeTok"/>
        </w:rPr>
        <w:t>phi_year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p>
    <w:p w14:paraId="53389C02" w14:textId="77777777" w:rsidR="00380553" w:rsidRDefault="000E48A1">
      <w:pPr>
        <w:pStyle w:val="FirstParagraph"/>
      </w:pPr>
      <w:r>
        <w:t xml:space="preserve">The </w:t>
      </w:r>
      <w:r>
        <w:rPr>
          <w:rStyle w:val="VerbatimChar"/>
        </w:rPr>
        <w:t>sim_distribution</w:t>
      </w:r>
      <w:r>
        <w:t xml:space="preserve"> function retains all the data simulated by </w:t>
      </w:r>
      <w:r>
        <w:rPr>
          <w:rStyle w:val="VerbatimChar"/>
        </w:rPr>
        <w:t>sim_abundance</w:t>
      </w:r>
      <w:r>
        <w:t xml:space="preserve"> and adds a data.table [14], named </w:t>
      </w:r>
      <w:r>
        <w:rPr>
          <w:rStyle w:val="VerbatimChar"/>
        </w:rPr>
        <w:t>sp_N</w:t>
      </w:r>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data.table, named </w:t>
      </w:r>
      <w:r>
        <w:rPr>
          <w:rStyle w:val="VerbatimChar"/>
        </w:rPr>
        <w:t>grid_xy</w:t>
      </w:r>
      <w:r>
        <w:t xml:space="preserve">, with headers </w:t>
      </w:r>
      <w:r>
        <w:rPr>
          <w:rStyle w:val="VerbatimChar"/>
        </w:rPr>
        <w:t>x</w:t>
      </w:r>
      <w:r>
        <w:t xml:space="preserve">, </w:t>
      </w:r>
      <w:r>
        <w:rPr>
          <w:rStyle w:val="VerbatimChar"/>
        </w:rPr>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The </w:t>
      </w:r>
      <w:r>
        <w:rPr>
          <w:rStyle w:val="VerbatimChar"/>
        </w:rPr>
        <w:t>sp_N</w:t>
      </w:r>
      <w:r>
        <w:t xml:space="preserve"> object can be merged with the </w:t>
      </w:r>
      <w:r>
        <w:rPr>
          <w:rStyle w:val="VerbatimChar"/>
        </w:rPr>
        <w:t>grid_xy</w:t>
      </w:r>
      <w:r>
        <w:t xml:space="preserve"> data by </w:t>
      </w:r>
      <w:r>
        <w:rPr>
          <w:rStyle w:val="VerbatimChar"/>
        </w:rPr>
        <w:t>cell</w:t>
      </w:r>
      <w:r>
        <w:t xml:space="preserve"> to associate abundance with specific locations, depth, divisions or strata. The </w:t>
      </w:r>
      <w:r>
        <w:rPr>
          <w:rStyle w:val="VerbatimChar"/>
        </w:rPr>
        <w:t>plot_distribution</w:t>
      </w:r>
      <w:r>
        <w:t xml:space="preserve"> function can be used to provide a quick visual of the distribution across ages and years. The code below will generate interactive plots with an Age-Year slider, however, for this paper we present a facet plot of the simulated data (Figure 3).</w:t>
      </w:r>
    </w:p>
    <w:p w14:paraId="3DC5ECF1" w14:textId="77777777" w:rsidR="00380553" w:rsidRDefault="000E48A1">
      <w:pPr>
        <w:pStyle w:val="SourceCode"/>
      </w:pPr>
      <w:r>
        <w:rPr>
          <w:rStyle w:val="KeywordTok"/>
        </w:rPr>
        <w:t>plot_distribution</w:t>
      </w:r>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r>
        <w:br/>
      </w:r>
      <w:r>
        <w:rPr>
          <w:rStyle w:val="KeywordTok"/>
        </w:rPr>
        <w:t>plot_distribution</w:t>
      </w:r>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p>
    <w:p w14:paraId="6D1FA8D3" w14:textId="77777777" w:rsidR="00380553" w:rsidRDefault="000E48A1">
      <w:pPr>
        <w:pStyle w:val="CaptionedFigure"/>
      </w:pPr>
      <w:r>
        <w:rPr>
          <w:noProof/>
          <w:lang w:val="en-CA" w:eastAsia="en-CA"/>
        </w:rPr>
        <w:lastRenderedPageBreak/>
        <w:drawing>
          <wp:inline distT="0" distB="0" distL="0" distR="0" wp14:anchorId="245A36B9" wp14:editId="33F22642">
            <wp:extent cx="5943600" cy="2971800"/>
            <wp:effectExtent l="0" t="0" r="0" b="0"/>
            <wp:docPr id="3" name="Picture" descr="Figure 3: Distribution plots of simulated populations that form a) tight clusters with stronger correlation through years than ages (default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14:paraId="729C873B" w14:textId="77777777" w:rsidR="00380553" w:rsidRDefault="000E48A1">
      <w:pPr>
        <w:pStyle w:val="ImageCaption"/>
      </w:pPr>
      <w:r>
        <w:t xml:space="preserve">Figure 3: Distribution plots of simulated populations that form a) tight clusters with stronger correlation through years than ages (default settings), and b) relatively diffuse clusters with stronger correlation through ages than years. This plot is a facet of plots produced by </w:t>
      </w:r>
      <w:r>
        <w:rPr>
          <w:rStyle w:val="VerbatimChar"/>
        </w:rPr>
        <w:t>plot_distribution</w:t>
      </w:r>
      <w:r>
        <w:t xml:space="preserve"> when supplied simulations from </w:t>
      </w:r>
      <w:r>
        <w:rPr>
          <w:rStyle w:val="VerbatimChar"/>
        </w:rPr>
        <w:t>sim_distribution</w:t>
      </w:r>
      <w:r>
        <w:t>.</w:t>
      </w:r>
    </w:p>
    <w:p w14:paraId="79FCE7E1" w14:textId="77777777" w:rsidR="00380553" w:rsidRDefault="000E48A1">
      <w:pPr>
        <w:pStyle w:val="Heading2"/>
      </w:pPr>
      <w:bookmarkStart w:id="64" w:name="sim_survey"/>
      <w:r>
        <w:rPr>
          <w:rStyle w:val="VerbatimChar"/>
        </w:rPr>
        <w:t>sim_survey</w:t>
      </w:r>
      <w:bookmarkEnd w:id="64"/>
    </w:p>
    <w:p w14:paraId="76588FE8" w14:textId="77777777" w:rsidR="00380553" w:rsidRDefault="000E48A1">
      <w:pPr>
        <w:pStyle w:val="TableCaption"/>
      </w:pPr>
      <w:r>
        <w:t xml:space="preserve">Table 4: Default </w:t>
      </w:r>
      <w:r>
        <w:rPr>
          <w:rStyle w:val="VerbatimChar"/>
        </w:rPr>
        <w:t>sim_survey</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4: Default sim_survey function call, with descriptions and associated parameter symbols of key arguments."/>
      </w:tblPr>
      <w:tblGrid>
        <w:gridCol w:w="3019"/>
        <w:gridCol w:w="5460"/>
        <w:gridCol w:w="881"/>
      </w:tblGrid>
      <w:tr w:rsidR="00380553" w14:paraId="34DD56D2" w14:textId="77777777">
        <w:tc>
          <w:tcPr>
            <w:tcW w:w="0" w:type="auto"/>
            <w:tcBorders>
              <w:bottom w:val="single" w:sz="0" w:space="0" w:color="auto"/>
            </w:tcBorders>
            <w:vAlign w:val="bottom"/>
          </w:tcPr>
          <w:p w14:paraId="3E95AA26" w14:textId="77777777" w:rsidR="00380553" w:rsidRDefault="000E48A1">
            <w:pPr>
              <w:pStyle w:val="Compact"/>
            </w:pPr>
            <w:r>
              <w:rPr>
                <w:b/>
              </w:rPr>
              <w:t>Function call</w:t>
            </w:r>
          </w:p>
        </w:tc>
        <w:tc>
          <w:tcPr>
            <w:tcW w:w="0" w:type="auto"/>
            <w:tcBorders>
              <w:bottom w:val="single" w:sz="0" w:space="0" w:color="auto"/>
            </w:tcBorders>
            <w:vAlign w:val="bottom"/>
          </w:tcPr>
          <w:p w14:paraId="0EAD38D1" w14:textId="77777777" w:rsidR="00380553" w:rsidRDefault="000E48A1">
            <w:pPr>
              <w:pStyle w:val="Compact"/>
            </w:pPr>
            <w:r>
              <w:rPr>
                <w:b/>
              </w:rPr>
              <w:t>Description</w:t>
            </w:r>
          </w:p>
        </w:tc>
        <w:tc>
          <w:tcPr>
            <w:tcW w:w="0" w:type="auto"/>
            <w:tcBorders>
              <w:bottom w:val="single" w:sz="0" w:space="0" w:color="auto"/>
            </w:tcBorders>
            <w:vAlign w:val="bottom"/>
          </w:tcPr>
          <w:p w14:paraId="26696891" w14:textId="77777777" w:rsidR="00380553" w:rsidRDefault="000E48A1">
            <w:pPr>
              <w:pStyle w:val="Compact"/>
            </w:pPr>
            <w:r>
              <w:rPr>
                <w:b/>
              </w:rPr>
              <w:t>Symbol</w:t>
            </w:r>
          </w:p>
        </w:tc>
      </w:tr>
      <w:tr w:rsidR="00380553" w14:paraId="1406026C" w14:textId="77777777">
        <w:tc>
          <w:tcPr>
            <w:tcW w:w="0" w:type="auto"/>
          </w:tcPr>
          <w:p w14:paraId="2A588F75" w14:textId="77777777" w:rsidR="00380553" w:rsidRDefault="000E48A1">
            <w:pPr>
              <w:pStyle w:val="Compact"/>
            </w:pPr>
            <w:r>
              <w:rPr>
                <w:rStyle w:val="VerbatimChar"/>
              </w:rPr>
              <w:t>sim_survey(</w:t>
            </w:r>
          </w:p>
        </w:tc>
        <w:tc>
          <w:tcPr>
            <w:tcW w:w="0" w:type="auto"/>
          </w:tcPr>
          <w:p w14:paraId="228434D4" w14:textId="77777777" w:rsidR="00380553" w:rsidRDefault="000E48A1">
            <w:pPr>
              <w:pStyle w:val="Compact"/>
            </w:pPr>
            <w:r>
              <w:t> </w:t>
            </w:r>
          </w:p>
        </w:tc>
        <w:tc>
          <w:tcPr>
            <w:tcW w:w="0" w:type="auto"/>
          </w:tcPr>
          <w:p w14:paraId="44EB5AC5" w14:textId="77777777" w:rsidR="00380553" w:rsidRDefault="000E48A1">
            <w:pPr>
              <w:pStyle w:val="Compact"/>
            </w:pPr>
            <w:r>
              <w:t> </w:t>
            </w:r>
          </w:p>
        </w:tc>
      </w:tr>
      <w:tr w:rsidR="00380553" w14:paraId="5DA11ACE" w14:textId="77777777">
        <w:tc>
          <w:tcPr>
            <w:tcW w:w="0" w:type="auto"/>
          </w:tcPr>
          <w:p w14:paraId="4597AE51" w14:textId="77777777" w:rsidR="00380553" w:rsidRDefault="000E48A1">
            <w:pPr>
              <w:pStyle w:val="Compact"/>
            </w:pPr>
            <w:r>
              <w:rPr>
                <w:rStyle w:val="VerbatimChar"/>
              </w:rPr>
              <w:t>+  sim,</w:t>
            </w:r>
          </w:p>
        </w:tc>
        <w:tc>
          <w:tcPr>
            <w:tcW w:w="0" w:type="auto"/>
          </w:tcPr>
          <w:p w14:paraId="67074565" w14:textId="77777777" w:rsidR="00380553" w:rsidRDefault="000E48A1">
            <w:pPr>
              <w:pStyle w:val="Compact"/>
            </w:pPr>
            <w:r>
              <w:t xml:space="preserve">Simulated spatial population from </w:t>
            </w:r>
            <w:r>
              <w:rPr>
                <w:rStyle w:val="VerbatimChar"/>
              </w:rPr>
              <w:t>sim_distribution</w:t>
            </w:r>
          </w:p>
        </w:tc>
        <w:tc>
          <w:tcPr>
            <w:tcW w:w="0" w:type="auto"/>
          </w:tcPr>
          <w:p w14:paraId="1CFE2A15" w14:textId="77777777" w:rsidR="00380553" w:rsidRDefault="000E48A1">
            <w:pPr>
              <w:pStyle w:val="Compact"/>
            </w:pPr>
            <w:r>
              <w:t> </w:t>
            </w:r>
          </w:p>
        </w:tc>
      </w:tr>
      <w:tr w:rsidR="00380553" w14:paraId="411FEF44" w14:textId="77777777">
        <w:tc>
          <w:tcPr>
            <w:tcW w:w="0" w:type="auto"/>
          </w:tcPr>
          <w:p w14:paraId="088E2D00" w14:textId="77777777" w:rsidR="00380553" w:rsidRDefault="000E48A1">
            <w:pPr>
              <w:pStyle w:val="Compact"/>
            </w:pPr>
            <w:r>
              <w:rPr>
                <w:rStyle w:val="VerbatimChar"/>
              </w:rPr>
              <w:t>+  n_sims = 1</w:t>
            </w:r>
          </w:p>
        </w:tc>
        <w:tc>
          <w:tcPr>
            <w:tcW w:w="0" w:type="auto"/>
          </w:tcPr>
          <w:p w14:paraId="51611C82" w14:textId="77777777" w:rsidR="00380553" w:rsidRDefault="000E48A1">
            <w:pPr>
              <w:pStyle w:val="Compact"/>
            </w:pPr>
            <w:r>
              <w:t>Number of times to repeat the survey</w:t>
            </w:r>
          </w:p>
        </w:tc>
        <w:tc>
          <w:tcPr>
            <w:tcW w:w="0" w:type="auto"/>
          </w:tcPr>
          <w:p w14:paraId="158F9A52" w14:textId="77777777" w:rsidR="00380553" w:rsidRDefault="000E48A1">
            <w:pPr>
              <w:pStyle w:val="Compact"/>
            </w:pPr>
            <w:r>
              <w:t> </w:t>
            </w:r>
          </w:p>
        </w:tc>
      </w:tr>
      <w:tr w:rsidR="00380553" w14:paraId="0F2B0CAE" w14:textId="77777777">
        <w:tc>
          <w:tcPr>
            <w:tcW w:w="0" w:type="auto"/>
          </w:tcPr>
          <w:p w14:paraId="012AD561" w14:textId="77777777" w:rsidR="00380553" w:rsidRDefault="000E48A1">
            <w:pPr>
              <w:pStyle w:val="Compact"/>
            </w:pPr>
            <w:r>
              <w:rPr>
                <w:rStyle w:val="VerbatimChar"/>
              </w:rPr>
              <w:t>+  q = sim_logistic(k = 2,</w:t>
            </w:r>
          </w:p>
        </w:tc>
        <w:tc>
          <w:tcPr>
            <w:tcW w:w="0" w:type="auto"/>
          </w:tcPr>
          <w:p w14:paraId="63489D43" w14:textId="77777777" w:rsidR="00380553" w:rsidRDefault="000E48A1">
            <w:pPr>
              <w:pStyle w:val="Compact"/>
            </w:pPr>
            <w:r>
              <w:t>Steepness of logistic curve of catchability</w:t>
            </w:r>
          </w:p>
        </w:tc>
        <w:tc>
          <w:tcPr>
            <w:tcW w:w="0" w:type="auto"/>
          </w:tcPr>
          <w:p w14:paraId="73C607ED" w14:textId="77777777" w:rsidR="00380553" w:rsidRDefault="000E48A1">
            <w:pPr>
              <w:pStyle w:val="Compact"/>
            </w:pPr>
            <m:oMathPara>
              <m:oMath>
                <m:r>
                  <w:rPr>
                    <w:rFonts w:ascii="Cambria Math" w:hAnsi="Cambria Math"/>
                  </w:rPr>
                  <m:t>k</m:t>
                </m:r>
              </m:oMath>
            </m:oMathPara>
          </w:p>
        </w:tc>
      </w:tr>
      <w:tr w:rsidR="00380553" w14:paraId="35C6611C" w14:textId="77777777">
        <w:tc>
          <w:tcPr>
            <w:tcW w:w="0" w:type="auto"/>
          </w:tcPr>
          <w:p w14:paraId="0192332D" w14:textId="77777777" w:rsidR="00380553" w:rsidRDefault="000E48A1">
            <w:pPr>
              <w:pStyle w:val="Compact"/>
            </w:pPr>
            <w:r>
              <w:rPr>
                <w:rStyle w:val="VerbatimChar"/>
              </w:rPr>
              <w:lastRenderedPageBreak/>
              <w:t>+                   x0 = 3),</w:t>
            </w:r>
          </w:p>
        </w:tc>
        <w:tc>
          <w:tcPr>
            <w:tcW w:w="0" w:type="auto"/>
          </w:tcPr>
          <w:p w14:paraId="60C1EF28" w14:textId="77777777" w:rsidR="00380553" w:rsidRDefault="000E48A1">
            <w:pPr>
              <w:pStyle w:val="Compact"/>
            </w:pPr>
            <w:r>
              <w:t>Midpoint of logistic curve of catchability (age)</w:t>
            </w:r>
          </w:p>
        </w:tc>
        <w:tc>
          <w:tcPr>
            <w:tcW w:w="0" w:type="auto"/>
          </w:tcPr>
          <w:p w14:paraId="0B00B903" w14:textId="77777777" w:rsidR="00380553" w:rsidRDefault="000E48A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0</m:t>
                    </m:r>
                  </m:sub>
                </m:sSub>
              </m:oMath>
            </m:oMathPara>
          </w:p>
        </w:tc>
      </w:tr>
      <w:tr w:rsidR="00380553" w14:paraId="133AA863" w14:textId="77777777">
        <w:tc>
          <w:tcPr>
            <w:tcW w:w="0" w:type="auto"/>
          </w:tcPr>
          <w:p w14:paraId="168851C8" w14:textId="77777777" w:rsidR="00380553" w:rsidRDefault="000E48A1">
            <w:pPr>
              <w:pStyle w:val="Compact"/>
            </w:pPr>
            <w:r>
              <w:rPr>
                <w:rStyle w:val="VerbatimChar"/>
              </w:rPr>
              <w:t>+  trawl_dim = c(1.5, 0.02),</w:t>
            </w:r>
          </w:p>
        </w:tc>
        <w:tc>
          <w:tcPr>
            <w:tcW w:w="0" w:type="auto"/>
          </w:tcPr>
          <w:p w14:paraId="06B61AA2" w14:textId="6A4E6627" w:rsidR="00380553" w:rsidRDefault="000E48A1" w:rsidP="00D145AE">
            <w:pPr>
              <w:pStyle w:val="Compact"/>
            </w:pPr>
            <w:r>
              <w:t>Trawl dimensions (</w:t>
            </w:r>
            <w:del w:id="65" w:author="Robertson,Greg [St. John's]" w:date="2019-12-27T10:38:00Z">
              <w:r w:rsidDel="00D145AE">
                <w:delText>length</w:delText>
              </w:r>
            </w:del>
            <w:commentRangeStart w:id="66"/>
            <w:ins w:id="67" w:author="Robertson,Greg [St. John's]" w:date="2019-12-27T10:38:00Z">
              <w:r w:rsidR="00D145AE">
                <w:t>distance towed</w:t>
              </w:r>
            </w:ins>
            <w:r>
              <w:t xml:space="preserve">, </w:t>
            </w:r>
            <w:ins w:id="68" w:author="Robertson,Greg [St. John's]" w:date="2019-12-27T10:38:00Z">
              <w:r w:rsidR="00D145AE">
                <w:t xml:space="preserve">trawl mouth </w:t>
              </w:r>
            </w:ins>
            <w:commentRangeEnd w:id="66"/>
            <w:ins w:id="69" w:author="Robertson,Greg [St. John's]" w:date="2019-12-27T10:39:00Z">
              <w:r w:rsidR="00D145AE">
                <w:rPr>
                  <w:rStyle w:val="CommentReference"/>
                </w:rPr>
                <w:commentReference w:id="66"/>
              </w:r>
            </w:ins>
            <w:r>
              <w:t>width; km) - i.e. area covered by a trawl</w:t>
            </w:r>
          </w:p>
        </w:tc>
        <w:tc>
          <w:tcPr>
            <w:tcW w:w="0" w:type="auto"/>
          </w:tcPr>
          <w:p w14:paraId="13287C71" w14:textId="77777777" w:rsidR="00380553" w:rsidRDefault="000E48A1">
            <w:pPr>
              <w:pStyle w:val="Compact"/>
            </w:pPr>
            <m:oMathPara>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m:oMathPara>
          </w:p>
        </w:tc>
      </w:tr>
      <w:tr w:rsidR="00380553" w14:paraId="0C501FA9" w14:textId="77777777">
        <w:tc>
          <w:tcPr>
            <w:tcW w:w="0" w:type="auto"/>
          </w:tcPr>
          <w:p w14:paraId="4C5A8D52" w14:textId="77777777" w:rsidR="00380553" w:rsidRDefault="000E48A1">
            <w:pPr>
              <w:pStyle w:val="Compact"/>
            </w:pPr>
            <w:r>
              <w:rPr>
                <w:rStyle w:val="VerbatimChar"/>
              </w:rPr>
              <w:t>+  min_sets = 2</w:t>
            </w:r>
          </w:p>
        </w:tc>
        <w:tc>
          <w:tcPr>
            <w:tcW w:w="0" w:type="auto"/>
          </w:tcPr>
          <w:p w14:paraId="48EC54D6" w14:textId="77777777" w:rsidR="00380553" w:rsidRDefault="000E48A1">
            <w:pPr>
              <w:pStyle w:val="Compact"/>
            </w:pPr>
            <w:r>
              <w:t>Minimum number of sets to conduct per strata</w:t>
            </w:r>
          </w:p>
        </w:tc>
        <w:tc>
          <w:tcPr>
            <w:tcW w:w="0" w:type="auto"/>
          </w:tcPr>
          <w:p w14:paraId="2D7F6B9D" w14:textId="77777777" w:rsidR="00380553" w:rsidRDefault="000E48A1">
            <w:pPr>
              <w:pStyle w:val="Compact"/>
            </w:pPr>
            <w:r>
              <w:t> </w:t>
            </w:r>
          </w:p>
        </w:tc>
      </w:tr>
      <w:tr w:rsidR="00380553" w14:paraId="4164B3C7" w14:textId="77777777">
        <w:tc>
          <w:tcPr>
            <w:tcW w:w="0" w:type="auto"/>
          </w:tcPr>
          <w:p w14:paraId="78DB3DA7" w14:textId="77777777" w:rsidR="00380553" w:rsidRDefault="000E48A1">
            <w:pPr>
              <w:pStyle w:val="Compact"/>
            </w:pPr>
            <w:r>
              <w:rPr>
                <w:rStyle w:val="VerbatimChar"/>
              </w:rPr>
              <w:t>+  set_den = 2/1000,</w:t>
            </w:r>
          </w:p>
        </w:tc>
        <w:tc>
          <w:tcPr>
            <w:tcW w:w="0" w:type="auto"/>
          </w:tcPr>
          <w:p w14:paraId="0DD936C4" w14:textId="77777777" w:rsidR="00380553" w:rsidRDefault="000E48A1">
            <w:pPr>
              <w:pStyle w:val="Compact"/>
            </w:pPr>
            <w:r>
              <w:t>Set density (km</w:t>
            </w:r>
            <w:r>
              <w:rPr>
                <w:vertAlign w:val="superscript"/>
              </w:rPr>
              <w:t>-2</w:t>
            </w:r>
            <w:r>
              <w:t>)</w:t>
            </w:r>
          </w:p>
        </w:tc>
        <w:tc>
          <w:tcPr>
            <w:tcW w:w="0" w:type="auto"/>
          </w:tcPr>
          <w:p w14:paraId="6116C3DC" w14:textId="77777777" w:rsidR="00380553" w:rsidRDefault="000E48A1">
            <w:pPr>
              <w:pStyle w:val="Compact"/>
            </w:pPr>
            <m:oMathPara>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m:oMathPara>
          </w:p>
        </w:tc>
      </w:tr>
      <w:tr w:rsidR="00380553" w14:paraId="13A43624" w14:textId="77777777">
        <w:tc>
          <w:tcPr>
            <w:tcW w:w="0" w:type="auto"/>
          </w:tcPr>
          <w:p w14:paraId="4F519F80" w14:textId="77777777" w:rsidR="00380553" w:rsidRDefault="000E48A1">
            <w:pPr>
              <w:pStyle w:val="Compact"/>
            </w:pPr>
            <w:r>
              <w:rPr>
                <w:rStyle w:val="VerbatimChar"/>
              </w:rPr>
              <w:t>+  lengths_cap = 500,</w:t>
            </w:r>
          </w:p>
        </w:tc>
        <w:tc>
          <w:tcPr>
            <w:tcW w:w="0" w:type="auto"/>
          </w:tcPr>
          <w:p w14:paraId="0960D2E9" w14:textId="77777777" w:rsidR="00380553" w:rsidRDefault="000E48A1">
            <w:pPr>
              <w:pStyle w:val="Compact"/>
            </w:pPr>
            <w:r>
              <w:t>Maximum number of lengths to collect / set</w:t>
            </w:r>
          </w:p>
        </w:tc>
        <w:tc>
          <w:tcPr>
            <w:tcW w:w="0" w:type="auto"/>
          </w:tcPr>
          <w:p w14:paraId="6287ED37" w14:textId="77777777" w:rsidR="00380553" w:rsidRDefault="000E48A1">
            <w:pPr>
              <w:pStyle w:val="Compact"/>
            </w:pPr>
            <m:oMathPara>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m:oMathPara>
          </w:p>
        </w:tc>
      </w:tr>
      <w:tr w:rsidR="00380553" w14:paraId="42E06358" w14:textId="77777777">
        <w:tc>
          <w:tcPr>
            <w:tcW w:w="0" w:type="auto"/>
          </w:tcPr>
          <w:p w14:paraId="1DBDD0C8" w14:textId="77777777" w:rsidR="00380553" w:rsidRDefault="000E48A1">
            <w:pPr>
              <w:pStyle w:val="Compact"/>
            </w:pPr>
            <w:r>
              <w:rPr>
                <w:rStyle w:val="VerbatimChar"/>
              </w:rPr>
              <w:t>+  length_group = 1,</w:t>
            </w:r>
          </w:p>
        </w:tc>
        <w:tc>
          <w:tcPr>
            <w:tcW w:w="0" w:type="auto"/>
          </w:tcPr>
          <w:p w14:paraId="15FF49FF" w14:textId="77777777" w:rsidR="00380553" w:rsidRDefault="000E48A1">
            <w:pPr>
              <w:pStyle w:val="Compact"/>
            </w:pPr>
            <w:r>
              <w:t>Length group bin size for age sampling (cm)</w:t>
            </w:r>
          </w:p>
        </w:tc>
        <w:tc>
          <w:tcPr>
            <w:tcW w:w="0" w:type="auto"/>
          </w:tcPr>
          <w:p w14:paraId="7DC67E18" w14:textId="77777777" w:rsidR="00380553" w:rsidRDefault="000E48A1">
            <w:pPr>
              <w:pStyle w:val="Compact"/>
            </w:pPr>
            <m:oMathPara>
              <m:oMath>
                <m:sSub>
                  <m:sSubPr>
                    <m:ctrlPr>
                      <w:rPr>
                        <w:rFonts w:ascii="Cambria Math" w:hAnsi="Cambria Math"/>
                      </w:rPr>
                    </m:ctrlPr>
                  </m:sSubPr>
                  <m:e>
                    <m:r>
                      <w:rPr>
                        <w:rFonts w:ascii="Cambria Math" w:hAnsi="Cambria Math"/>
                      </w:rPr>
                      <m:t>l</m:t>
                    </m:r>
                  </m:e>
                  <m:sub>
                    <m:r>
                      <m:rPr>
                        <m:sty m:val="p"/>
                      </m:rPr>
                      <w:rPr>
                        <w:rFonts w:ascii="Cambria Math" w:hAnsi="Cambria Math"/>
                      </w:rPr>
                      <m:t>group</m:t>
                    </m:r>
                  </m:sub>
                </m:sSub>
              </m:oMath>
            </m:oMathPara>
          </w:p>
        </w:tc>
      </w:tr>
      <w:tr w:rsidR="00380553" w14:paraId="00DD048D" w14:textId="77777777">
        <w:tc>
          <w:tcPr>
            <w:tcW w:w="0" w:type="auto"/>
          </w:tcPr>
          <w:p w14:paraId="354FEDED" w14:textId="77777777" w:rsidR="00380553" w:rsidRDefault="000E48A1">
            <w:pPr>
              <w:pStyle w:val="Compact"/>
            </w:pPr>
            <w:r>
              <w:rPr>
                <w:rStyle w:val="VerbatimChar"/>
              </w:rPr>
              <w:t>+  ages_cap = 10,</w:t>
            </w:r>
          </w:p>
        </w:tc>
        <w:tc>
          <w:tcPr>
            <w:tcW w:w="0" w:type="auto"/>
          </w:tcPr>
          <w:p w14:paraId="56677776" w14:textId="77777777" w:rsidR="00380553" w:rsidRDefault="000E48A1">
            <w:pPr>
              <w:pStyle w:val="Compact"/>
            </w:pPr>
            <w:r>
              <w:t>Maximum number of ages to sample / length group / division</w:t>
            </w:r>
          </w:p>
        </w:tc>
        <w:tc>
          <w:tcPr>
            <w:tcW w:w="0" w:type="auto"/>
          </w:tcPr>
          <w:p w14:paraId="5A5EC5F4" w14:textId="77777777" w:rsidR="00380553" w:rsidRDefault="000E48A1">
            <w:pPr>
              <w:pStyle w:val="Compact"/>
            </w:pPr>
            <m:oMathPara>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m:oMathPara>
          </w:p>
        </w:tc>
      </w:tr>
      <w:tr w:rsidR="00380553" w14:paraId="1689B2FB" w14:textId="77777777">
        <w:tc>
          <w:tcPr>
            <w:tcW w:w="0" w:type="auto"/>
          </w:tcPr>
          <w:p w14:paraId="3A043FB5" w14:textId="77777777" w:rsidR="00380553" w:rsidRDefault="000E48A1">
            <w:pPr>
              <w:pStyle w:val="Compact"/>
            </w:pPr>
            <w:r>
              <w:rPr>
                <w:rStyle w:val="VerbatimChar"/>
              </w:rPr>
              <w:t>+  age_sampling = "stratified")</w:t>
            </w:r>
          </w:p>
        </w:tc>
        <w:tc>
          <w:tcPr>
            <w:tcW w:w="0" w:type="auto"/>
          </w:tcPr>
          <w:p w14:paraId="500CDC38" w14:textId="77777777" w:rsidR="00380553" w:rsidRDefault="000E48A1">
            <w:pPr>
              <w:pStyle w:val="Compact"/>
            </w:pPr>
            <w:r>
              <w:t xml:space="preserve">Controls whether age sampling is length </w:t>
            </w:r>
            <w:r>
              <w:rPr>
                <w:rStyle w:val="VerbatimChar"/>
              </w:rPr>
              <w:t>"stratified"</w:t>
            </w:r>
            <w:r>
              <w:t xml:space="preserve"> or </w:t>
            </w:r>
            <w:r>
              <w:rPr>
                <w:rStyle w:val="VerbatimChar"/>
              </w:rPr>
              <w:t>"random"</w:t>
            </w:r>
          </w:p>
        </w:tc>
        <w:tc>
          <w:tcPr>
            <w:tcW w:w="0" w:type="auto"/>
          </w:tcPr>
          <w:p w14:paraId="18693101" w14:textId="77777777" w:rsidR="00380553" w:rsidRDefault="000E48A1">
            <w:pPr>
              <w:pStyle w:val="Compact"/>
            </w:pPr>
            <w:r>
              <w:t> </w:t>
            </w:r>
          </w:p>
        </w:tc>
      </w:tr>
    </w:tbl>
    <w:p w14:paraId="3BA402D4" w14:textId="77777777" w:rsidR="00380553" w:rsidRDefault="00380553">
      <w:pPr>
        <w:pStyle w:val="BodyText"/>
      </w:pPr>
    </w:p>
    <w:p w14:paraId="1E0D48F9" w14:textId="00A26522" w:rsidR="00380553" w:rsidRDefault="000E48A1">
      <w:pPr>
        <w:pStyle w:val="BodyText"/>
      </w:pPr>
      <w:r>
        <w:t xml:space="preserve">The function </w:t>
      </w:r>
      <w:r>
        <w:rPr>
          <w:rStyle w:val="VerbatimChar"/>
        </w:rPr>
        <w:t>sim_survey</w:t>
      </w:r>
      <w:r>
        <w:t xml:space="preserve"> can be used to simulate data from one survey over a population created using </w:t>
      </w:r>
      <w:r>
        <w:rPr>
          <w:rStyle w:val="VerbatimChar"/>
        </w:rPr>
        <w:t>sim_distribution</w:t>
      </w:r>
      <w:r>
        <w:t xml:space="preserve">. A default function call is described in Table 4. The </w:t>
      </w:r>
      <w:r>
        <w:rPr>
          <w:rStyle w:val="VerbatimChar"/>
        </w:rPr>
        <w:t>sim_survey</w:t>
      </w:r>
      <w:r>
        <w:t xml:space="preserve"> function simulates the sampling process of the survey and, as such, requires a closure for defining catchability as a function of age and definitions of the design of the survey. Specifically, the </w:t>
      </w:r>
      <w:r>
        <w:rPr>
          <w:rStyle w:val="VerbatimChar"/>
        </w:rPr>
        <w:t>q</w:t>
      </w:r>
      <w:r>
        <w:t xml:space="preserve"> argument requires a closure, such as </w:t>
      </w:r>
      <w:r>
        <w:rPr>
          <w:rStyle w:val="VerbatimChar"/>
        </w:rPr>
        <w:t>sim_logistic</w:t>
      </w:r>
      <w:r>
        <w:t xml:space="preserve">, for defining the probability of catching specific age groups, trawl dimensions are defined in the </w:t>
      </w:r>
      <w:r>
        <w:rPr>
          <w:rStyle w:val="VerbatimChar"/>
        </w:rPr>
        <w:t>trawl_dim</w:t>
      </w:r>
      <w:r>
        <w:t xml:space="preserve"> argument, and set, length and age sampling effort are defined using the </w:t>
      </w:r>
      <w:r>
        <w:rPr>
          <w:rStyle w:val="VerbatimChar"/>
        </w:rPr>
        <w:t>set_den</w:t>
      </w:r>
      <w:r>
        <w:t xml:space="preserve">, </w:t>
      </w:r>
      <w:r>
        <w:rPr>
          <w:rStyle w:val="VerbatimChar"/>
        </w:rPr>
        <w:t>lengths_cap</w:t>
      </w:r>
      <w:r>
        <w:t xml:space="preserve"> and </w:t>
      </w:r>
      <w:r>
        <w:rPr>
          <w:rStyle w:val="VerbatimChar"/>
        </w:rPr>
        <w:t>ages_cap</w:t>
      </w:r>
      <w:r>
        <w:t xml:space="preserve"> arguments, respectively. Also note that the </w:t>
      </w:r>
      <w:r>
        <w:rPr>
          <w:rStyle w:val="VerbatimChar"/>
        </w:rPr>
        <w:t>min_sets</w:t>
      </w:r>
      <w:r>
        <w:t xml:space="preserve"> argument imposes a minimum of number of sets to conduct per strata, regardless of its allocation given strat</w:t>
      </w:r>
      <w:ins w:id="70" w:author="Robertson,Greg [St. John's]" w:date="2019-12-27T10:39:00Z">
        <w:r w:rsidR="00D145AE">
          <w:t>a</w:t>
        </w:r>
      </w:ins>
      <w:r>
        <w:t xml:space="preserve"> area and set density. This argument imposes a useful constraint for generating data to be analyzed using design-based approaches that require more than one value for the calculation of a mean.</w:t>
      </w:r>
    </w:p>
    <w:p w14:paraId="7EB536A5" w14:textId="77777777" w:rsidR="00380553" w:rsidRDefault="000E48A1">
      <w:pPr>
        <w:pStyle w:val="BodyText"/>
      </w:pPr>
      <w:r>
        <w:t xml:space="preserve">Like </w:t>
      </w:r>
      <w:r>
        <w:rPr>
          <w:rStyle w:val="VerbatimChar"/>
        </w:rPr>
        <w:t>sim_abundance</w:t>
      </w:r>
      <w:r>
        <w:t xml:space="preserve"> and </w:t>
      </w:r>
      <w:r>
        <w:rPr>
          <w:rStyle w:val="VerbatimChar"/>
        </w:rPr>
        <w:t>sim_distribution</w:t>
      </w:r>
      <w:r>
        <w:t xml:space="preserve">, custom closures can be supplied to </w:t>
      </w:r>
      <w:r>
        <w:rPr>
          <w:rStyle w:val="VerbatimChar"/>
        </w:rPr>
        <w:t>sim_survey</w:t>
      </w:r>
      <w:r>
        <w:t xml:space="preserve"> to impose alternate parametric curves for catchability at age (i.e. a closure including an equation </w:t>
      </w:r>
      <w:r>
        <w:lastRenderedPageBreak/>
        <w:t xml:space="preserve">for a dome can be constructed and used in lieu of </w:t>
      </w:r>
      <w:r>
        <w:rPr>
          <w:rStyle w:val="VerbatimChar"/>
        </w:rPr>
        <w:t>sim_logistic</w:t>
      </w:r>
      <w:r>
        <w:t xml:space="preserve"> to impose a dome-shaped catchability). Multiple simulations of the same survey can be run using the </w:t>
      </w:r>
      <w:r>
        <w:rPr>
          <w:rStyle w:val="VerbatimChar"/>
        </w:rPr>
        <w:t>n_sims</w:t>
      </w:r>
      <w:r>
        <w:t xml:space="preserve"> argument, however, requesting large numbers of simulations can be computationally demanding depending on the processing capacity available. Below we use </w:t>
      </w:r>
      <w:r>
        <w:rPr>
          <w:rStyle w:val="VerbatimChar"/>
        </w:rPr>
        <w:t>sim_survey</w:t>
      </w:r>
      <w:r>
        <w:t xml:space="preserve"> to simulate two surveys over a default population, of which one is set-up to have higher set density (</w:t>
      </w:r>
      <w:r>
        <w:rPr>
          <w:rStyle w:val="VerbatimChar"/>
        </w:rPr>
        <w:t>set_den</w:t>
      </w:r>
      <w:r>
        <w:t>) than the other.</w:t>
      </w:r>
    </w:p>
    <w:p w14:paraId="08FE4F02" w14:textId="77777777" w:rsidR="00380553" w:rsidRDefault="000E48A1">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100</w:t>
      </w:r>
      <w:r>
        <w:rPr>
          <w:rStyle w:val="NormalTok"/>
        </w:rPr>
        <w:t>,</w:t>
      </w:r>
      <w:r>
        <w:br/>
      </w:r>
      <w:r>
        <w:rPr>
          <w:rStyle w:val="NormalTok"/>
        </w:rPr>
        <w:t xml:space="preserve">             </w:t>
      </w:r>
      <w:r>
        <w:rPr>
          <w:rStyle w:val="DataTypeTok"/>
        </w:rPr>
        <w:t>ages_cap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500</w:t>
      </w:r>
      <w:r>
        <w:rPr>
          <w:rStyle w:val="NormalTok"/>
        </w:rPr>
        <w:t>,</w:t>
      </w:r>
      <w:r>
        <w:br/>
      </w:r>
      <w:r>
        <w:rPr>
          <w:rStyle w:val="NormalTok"/>
        </w:rPr>
        <w:t xml:space="preserve">             </w:t>
      </w:r>
      <w:r>
        <w:rPr>
          <w:rStyle w:val="DataTypeTok"/>
        </w:rPr>
        <w:t>ages_cap =</w:t>
      </w:r>
      <w:r>
        <w:rPr>
          <w:rStyle w:val="NormalTok"/>
        </w:rPr>
        <w:t xml:space="preserve"> </w:t>
      </w:r>
      <w:r>
        <w:rPr>
          <w:rStyle w:val="DecValTok"/>
        </w:rPr>
        <w:t>25</w:t>
      </w:r>
      <w:r>
        <w:rPr>
          <w:rStyle w:val="NormalTok"/>
        </w:rPr>
        <w:t>)</w:t>
      </w:r>
    </w:p>
    <w:p w14:paraId="1F29A4F8" w14:textId="77777777" w:rsidR="00380553" w:rsidRDefault="000E48A1">
      <w:pPr>
        <w:pStyle w:val="FirstParagraph"/>
      </w:pPr>
      <w:r>
        <w:t xml:space="preserve">Again, this function retains all the objects listed in the output of </w:t>
      </w:r>
      <w:r>
        <w:rPr>
          <w:rStyle w:val="VerbatimChar"/>
        </w:rPr>
        <w:t>sim_distribution</w:t>
      </w:r>
      <w:r>
        <w:t xml:space="preserve"> and adds data.tables that detail the set locations (</w:t>
      </w:r>
      <w:r>
        <w:rPr>
          <w:rStyle w:val="VerbatimChar"/>
        </w:rPr>
        <w:t>setdet</w:t>
      </w:r>
      <w:r>
        <w:t>) and sampling details (</w:t>
      </w:r>
      <w:r>
        <w:rPr>
          <w:rStyle w:val="VerbatimChar"/>
        </w:rPr>
        <w:t>samp</w:t>
      </w:r>
      <w:r>
        <w:t xml:space="preserve">). Catchability corrected abundance matrices (abundance at age matrix multiplied by survey catchability), named </w:t>
      </w:r>
      <w:r>
        <w:rPr>
          <w:rStyle w:val="VerbatimChar"/>
        </w:rPr>
        <w:t>I</w:t>
      </w:r>
      <w:r>
        <w:t xml:space="preserve"> and </w:t>
      </w:r>
      <w:r>
        <w:rPr>
          <w:rStyle w:val="VerbatimChar"/>
        </w:rPr>
        <w:t>I_at_length</w:t>
      </w:r>
      <w:r>
        <w:t xml:space="preserve">, are also produced and added to the output; these matrices are useful for comparing the true abundance available to the survey to abundance estimates obtained using design-based or model-based analyses of the simulated survey data. Specific surveys can be </w:t>
      </w:r>
      <w:r>
        <w:lastRenderedPageBreak/>
        <w:t xml:space="preserve">explored using the </w:t>
      </w:r>
      <w:r>
        <w:rPr>
          <w:rStyle w:val="VerbatimChar"/>
        </w:rPr>
        <w:t>plot_survey</w:t>
      </w:r>
      <w:r>
        <w:t xml:space="preserve"> function, which uses plotly [16] and crosstalk [19] in the background to link the bubble plot of aggregate set catch to the histogram of lengths and ages sampled to facilitate explorations of set-specific catches (Figure 4).</w:t>
      </w:r>
    </w:p>
    <w:p w14:paraId="1BAA7C23" w14:textId="77777777" w:rsidR="00380553" w:rsidRDefault="000E48A1">
      <w:pPr>
        <w:pStyle w:val="SourceCode"/>
      </w:pPr>
      <w:r>
        <w:rPr>
          <w:rStyle w:val="KeywordTok"/>
        </w:rPr>
        <w:t>plot_survey</w:t>
      </w:r>
      <w:r>
        <w:rPr>
          <w:rStyle w:val="NormalTok"/>
        </w:rPr>
        <w:t xml:space="preserve">(a,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r>
        <w:br/>
      </w:r>
      <w:r>
        <w:rPr>
          <w:rStyle w:val="KeywordTok"/>
        </w:rPr>
        <w:t>plot_survey</w:t>
      </w:r>
      <w:r>
        <w:rPr>
          <w:rStyle w:val="NormalTok"/>
        </w:rPr>
        <w:t xml:space="preserve">(b,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p>
    <w:p w14:paraId="76690D79" w14:textId="77777777" w:rsidR="00380553" w:rsidRDefault="000E48A1">
      <w:pPr>
        <w:pStyle w:val="CaptionedFigure"/>
      </w:pPr>
      <w:r>
        <w:rPr>
          <w:noProof/>
          <w:lang w:val="en-CA" w:eastAsia="en-CA"/>
        </w:rPr>
        <w:drawing>
          <wp:inline distT="0" distB="0" distL="0" distR="0" wp14:anchorId="6BB27DA7" wp14:editId="398B5B0A">
            <wp:extent cx="3810000" cy="3810000"/>
            <wp:effectExtent l="0" t="0" r="0" b="0"/>
            <wp:docPr id="4" name="Picture" descr="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5"/>
                    <a:stretch>
                      <a:fillRect/>
                    </a:stretch>
                  </pic:blipFill>
                  <pic:spPr bwMode="auto">
                    <a:xfrm>
                      <a:off x="0" y="0"/>
                      <a:ext cx="3810000" cy="3810000"/>
                    </a:xfrm>
                    <a:prstGeom prst="rect">
                      <a:avLst/>
                    </a:prstGeom>
                    <a:noFill/>
                    <a:ln w="9525">
                      <a:noFill/>
                      <a:headEnd/>
                      <a:tailEnd/>
                    </a:ln>
                  </pic:spPr>
                </pic:pic>
              </a:graphicData>
            </a:graphic>
          </wp:inline>
        </w:drawing>
      </w:r>
    </w:p>
    <w:p w14:paraId="3736D517" w14:textId="77777777" w:rsidR="00380553" w:rsidRDefault="000E48A1">
      <w:pPr>
        <w:pStyle w:val="ImageCaption"/>
      </w:pPr>
      <w:r>
        <w:t xml:space="preserve">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w:t>
      </w:r>
      <w:r>
        <w:lastRenderedPageBreak/>
        <w:t xml:space="preserve">of the survey in year 20 is depicted here. These plots are produced by </w:t>
      </w:r>
      <w:r>
        <w:rPr>
          <w:rStyle w:val="VerbatimChar"/>
        </w:rPr>
        <w:t>plot_survey</w:t>
      </w:r>
      <w:r>
        <w:t xml:space="preserve"> when supplied survey data simulated using </w:t>
      </w:r>
      <w:r>
        <w:rPr>
          <w:rStyle w:val="VerbatimChar"/>
        </w:rPr>
        <w:t>sim_survey</w:t>
      </w:r>
      <w:r>
        <w:t>.</w:t>
      </w:r>
    </w:p>
    <w:p w14:paraId="4D99B031" w14:textId="77777777" w:rsidR="00380553" w:rsidRDefault="000E48A1">
      <w:pPr>
        <w:pStyle w:val="BodyText"/>
      </w:pPr>
      <w:r>
        <w:t xml:space="preserve">As noted above, available RAM may limit the utility of the </w:t>
      </w:r>
      <w:r>
        <w:rPr>
          <w:rStyle w:val="VerbatimChar"/>
        </w:rPr>
        <w:t>sim_survey</w:t>
      </w:r>
      <w:r>
        <w:t xml:space="preserve"> function for running thousands of simulations of the same survey. The </w:t>
      </w:r>
      <w:r>
        <w:rPr>
          <w:rStyle w:val="VerbatimChar"/>
        </w:rPr>
        <w:t>sim_survey_parallel</w:t>
      </w:r>
      <w:r>
        <w:t xml:space="preserve"> function was therefore constructed to facilitate this process. This function is set-up to run multiple </w:t>
      </w:r>
      <w:r>
        <w:rPr>
          <w:rStyle w:val="VerbatimChar"/>
        </w:rPr>
        <w:t>sim_survey</w:t>
      </w:r>
      <w:r>
        <w:t xml:space="preserve"> calls in parallel using the </w:t>
      </w:r>
      <w:r>
        <w:rPr>
          <w:rStyle w:val="VerbatimChar"/>
          <w:b/>
        </w:rPr>
        <w:t>doParallel</w:t>
      </w:r>
      <w:r>
        <w:t xml:space="preserve"> package [20] and, as such, multiple loops can be run using the </w:t>
      </w:r>
      <w:r>
        <w:rPr>
          <w:rStyle w:val="VerbatimChar"/>
        </w:rPr>
        <w:t>n_loops</w:t>
      </w:r>
      <w:r>
        <w:t xml:space="preserve"> argument and, within each loop, multiple simulations can be run (controlled using the </w:t>
      </w:r>
      <w:r>
        <w:rPr>
          <w:rStyle w:val="VerbatimChar"/>
        </w:rPr>
        <w:t>n_sims</w:t>
      </w:r>
      <w:r>
        <w:t xml:space="preserve"> argument). Total simulations will be the product of </w:t>
      </w:r>
      <w:r>
        <w:rPr>
          <w:rStyle w:val="VerbatimChar"/>
        </w:rPr>
        <w:t>n_loops</w:t>
      </w:r>
      <w:r>
        <w:t xml:space="preserve"> and </w:t>
      </w:r>
      <w:r>
        <w:rPr>
          <w:rStyle w:val="VerbatimChar"/>
        </w:rPr>
        <w:t>n_sims</w:t>
      </w:r>
      <w:r>
        <w:t xml:space="preserve"> arguments. If more than one core (</w:t>
      </w:r>
      <w:r>
        <w:rPr>
          <w:rStyle w:val="VerbatimChar"/>
        </w:rPr>
        <w:t>cores</w:t>
      </w:r>
      <w:r>
        <w:t xml:space="preserve">) is specified, then the simulations will be run in parallel to speed up the process. Low numbers of </w:t>
      </w:r>
      <w:r>
        <w:rPr>
          <w:rStyle w:val="VerbatimChar"/>
        </w:rPr>
        <w:t>n_sims</w:t>
      </w:r>
      <w:r>
        <w:t xml:space="preserve"> and high numbers of </w:t>
      </w:r>
      <w:r>
        <w:rPr>
          <w:rStyle w:val="VerbatimChar"/>
        </w:rPr>
        <w:t>n_loops</w:t>
      </w:r>
      <w:r>
        <w:t xml:space="preserve"> will be easier on RAM, but may be slower. The optimum ratio of </w:t>
      </w:r>
      <w:r>
        <w:rPr>
          <w:rStyle w:val="VerbatimChar"/>
        </w:rPr>
        <w:t>n_sims</w:t>
      </w:r>
      <w:r>
        <w:t xml:space="preserve"> to </w:t>
      </w:r>
      <w:r>
        <w:rPr>
          <w:rStyle w:val="VerbatimChar"/>
        </w:rPr>
        <w:t>n_loops</w:t>
      </w:r>
      <w:r>
        <w:t xml:space="preserve"> will depend on the amount of RAM and number of cores in a given computer. In any case, this function simplifies the process of running thousands of simulations of the same survey and the simulated data can then be supplied to survey-based or model-based analyses that require simulation testing.</w:t>
      </w:r>
    </w:p>
    <w:p w14:paraId="1C0923AA" w14:textId="77777777" w:rsidR="00380553" w:rsidRDefault="000E48A1">
      <w:pPr>
        <w:pStyle w:val="Heading2"/>
      </w:pPr>
      <w:bookmarkStart w:id="71" w:name="run_strat"/>
      <w:r>
        <w:rPr>
          <w:rStyle w:val="VerbatimChar"/>
        </w:rPr>
        <w:t>run_strat</w:t>
      </w:r>
      <w:bookmarkEnd w:id="71"/>
    </w:p>
    <w:p w14:paraId="25A9FEC3" w14:textId="77777777" w:rsidR="00380553" w:rsidRDefault="000E48A1">
      <w:pPr>
        <w:pStyle w:val="FirstParagraph"/>
      </w:pPr>
      <w:r>
        <w:t xml:space="preserve">Stratified estimates of abundance are obtained by supplying the output from </w:t>
      </w:r>
      <w:r>
        <w:rPr>
          <w:rStyle w:val="VerbatimChar"/>
        </w:rPr>
        <w:t>sim_survey</w:t>
      </w:r>
      <w:r>
        <w:t xml:space="preserve"> to the </w:t>
      </w:r>
      <w:r>
        <w:rPr>
          <w:rStyle w:val="VerbatimChar"/>
        </w:rPr>
        <w:t>run_strat</w:t>
      </w:r>
      <w:r>
        <w:t xml:space="preserve"> function. RMSE of the stratified estimates can then be calculated using the </w:t>
      </w:r>
      <w:r>
        <w:rPr>
          <w:rStyle w:val="VerbatimChar"/>
        </w:rPr>
        <w:t>strat_error</w:t>
      </w:r>
      <w:r>
        <w:t xml:space="preserve"> function. Results and error of a stratified analysis of one survey over a population are obtained using the following code (using default values):</w:t>
      </w:r>
    </w:p>
    <w:p w14:paraId="059F35B1" w14:textId="77777777" w:rsidR="00380553" w:rsidRDefault="000E48A1">
      <w:pPr>
        <w:pStyle w:val="SourceCode"/>
      </w:pPr>
      <w:r>
        <w:rPr>
          <w:rStyle w:val="KeywordTok"/>
        </w:rPr>
        <w:t>set.seed</w:t>
      </w:r>
      <w:r>
        <w:rPr>
          <w:rStyle w:val="NormalTok"/>
        </w:rPr>
        <w:t>(</w:t>
      </w:r>
      <w:r>
        <w:rPr>
          <w:rStyle w:val="DecValTok"/>
        </w:rPr>
        <w:t>438</w:t>
      </w:r>
      <w:r>
        <w:rPr>
          <w:rStyle w:val="NormalTok"/>
        </w:rPr>
        <w:t>)</w:t>
      </w:r>
      <w:r>
        <w:br/>
      </w:r>
      <w:r>
        <w:rPr>
          <w:rStyle w:val="NormalTok"/>
        </w:rPr>
        <w:t>sim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 xml:space="preserve">() </w:t>
      </w:r>
      <w:r>
        <w:rPr>
          <w:rStyle w:val="OperatorTok"/>
        </w:rPr>
        <w:t>%&gt;%</w:t>
      </w:r>
      <w:r>
        <w:rPr>
          <w:rStyle w:val="StringTok"/>
        </w:rPr>
        <w:t xml:space="preserve"> </w:t>
      </w:r>
      <w:r>
        <w:br/>
      </w:r>
      <w:r>
        <w:rPr>
          <w:rStyle w:val="StringTok"/>
        </w:rPr>
        <w:lastRenderedPageBreak/>
        <w:t xml:space="preserve">  </w:t>
      </w:r>
      <w:r>
        <w:rPr>
          <w:rStyle w:val="KeywordTok"/>
        </w:rPr>
        <w:t>sim_survey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run_strat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strat_error</w:t>
      </w:r>
      <w:r>
        <w:rPr>
          <w:rStyle w:val="NormalTok"/>
        </w:rPr>
        <w:t>()</w:t>
      </w:r>
    </w:p>
    <w:p w14:paraId="47DB7947" w14:textId="77777777" w:rsidR="00380553" w:rsidRDefault="000E48A1">
      <w:pPr>
        <w:pStyle w:val="FirstParagraph"/>
      </w:pPr>
      <w:r>
        <w:t xml:space="preserve">The returned object will include all the objects accumulated through the </w:t>
      </w:r>
      <w:r>
        <w:rPr>
          <w:rStyle w:val="VerbatimChar"/>
        </w:rPr>
        <w:t>sim_abundance</w:t>
      </w:r>
      <w:r>
        <w:t xml:space="preserve"> to </w:t>
      </w:r>
      <w:r>
        <w:rPr>
          <w:rStyle w:val="VerbatimChar"/>
        </w:rPr>
        <w:t>strat_error</w:t>
      </w:r>
      <w:r>
        <w:t xml:space="preserve">. The </w:t>
      </w:r>
      <w:r>
        <w:rPr>
          <w:rStyle w:val="VerbatimChar"/>
        </w:rPr>
        <w:t>run_strat</w:t>
      </w:r>
      <w:r>
        <w:t xml:space="preserve"> function adds three data.tables called </w:t>
      </w:r>
      <w:r>
        <w:rPr>
          <w:rStyle w:val="VerbatimChar"/>
        </w:rPr>
        <w:t>total_strat</w:t>
      </w:r>
      <w:r>
        <w:t xml:space="preserve">, </w:t>
      </w:r>
      <w:r>
        <w:rPr>
          <w:rStyle w:val="VerbatimChar"/>
        </w:rPr>
        <w:t>length_strat</w:t>
      </w:r>
      <w:r>
        <w:t xml:space="preserve"> and </w:t>
      </w:r>
      <w:r>
        <w:rPr>
          <w:rStyle w:val="VerbatimChar"/>
        </w:rPr>
        <w:t>age_strat</w:t>
      </w:r>
      <w:r>
        <w:t xml:space="preserve"> that include stratified estimates of total abundance, abundance at length, and abundance at age, respectively. To this, </w:t>
      </w:r>
      <w:r>
        <w:rPr>
          <w:rStyle w:val="VerbatimChar"/>
        </w:rPr>
        <w:t>strat_error</w:t>
      </w:r>
      <w:r>
        <w:t xml:space="preserve"> adds data.tables ending with </w:t>
      </w:r>
      <w:r>
        <w:rPr>
          <w:rStyle w:val="VerbatimChar"/>
        </w:rPr>
        <w:t>_strat_error</w:t>
      </w:r>
      <w:r>
        <w:t xml:space="preserve"> or </w:t>
      </w:r>
      <w:r>
        <w:rPr>
          <w:rStyle w:val="VerbatimChar"/>
        </w:rPr>
        <w:t>_strat_error_stats</w:t>
      </w:r>
      <w:r>
        <w:t xml:space="preserve">. The </w:t>
      </w:r>
      <w:r>
        <w:rPr>
          <w:rStyle w:val="VerbatimChar"/>
        </w:rPr>
        <w:t>_strat_error</w:t>
      </w:r>
      <w:r>
        <w:t xml:space="preserve"> objects simply contain stratified estimates of abundance (column named </w:t>
      </w:r>
      <w:r>
        <w:rPr>
          <w:rStyle w:val="VerbatimChar"/>
        </w:rPr>
        <w:t>I_hat</w:t>
      </w:r>
      <w:r>
        <w:t xml:space="preserve">) with corresponding true values of abundance available to the survey (column named </w:t>
      </w:r>
      <w:r>
        <w:rPr>
          <w:rStyle w:val="VerbatimChar"/>
        </w:rPr>
        <w:t>I</w:t>
      </w:r>
      <w:r>
        <w:t xml:space="preserve">) and the </w:t>
      </w:r>
      <w:r>
        <w:rPr>
          <w:rStyle w:val="VerbatimChar"/>
        </w:rPr>
        <w:t>strat_error_stats</w:t>
      </w:r>
      <w:r>
        <w:t xml:space="preserve"> data.frame includes metrics of mean absolute error (</w:t>
      </w:r>
      <w:r>
        <w:rPr>
          <w:rStyle w:val="VerbatimChar"/>
        </w:rPr>
        <w:t>MAE</w:t>
      </w:r>
      <w:r>
        <w:t>), mean-squared error (</w:t>
      </w:r>
      <w:r>
        <w:rPr>
          <w:rStyle w:val="VerbatimChar"/>
        </w:rPr>
        <w:t>MSE</w:t>
      </w:r>
      <w:r>
        <w:t>) and root-mean-squared error (</w:t>
      </w:r>
      <w:r>
        <w:rPr>
          <w:rStyle w:val="VerbatimChar"/>
        </w:rPr>
        <w:t>RMSE</w:t>
      </w:r>
      <w:r>
        <w:t>).</w:t>
      </w:r>
    </w:p>
    <w:p w14:paraId="49C8788D" w14:textId="77777777" w:rsidR="00380553" w:rsidRDefault="000E48A1">
      <w:pPr>
        <w:pStyle w:val="Heading2"/>
      </w:pPr>
      <w:bookmarkStart w:id="72" w:name="test_surveys"/>
      <w:r>
        <w:rPr>
          <w:rStyle w:val="VerbatimChar"/>
        </w:rPr>
        <w:t>test_surveys</w:t>
      </w:r>
      <w:bookmarkEnd w:id="72"/>
    </w:p>
    <w:p w14:paraId="2AC5984F" w14:textId="77777777" w:rsidR="00380553" w:rsidRDefault="000E48A1">
      <w:pPr>
        <w:pStyle w:val="FirstParagraph"/>
      </w:pPr>
      <w:r>
        <w:t xml:space="preserve">Assuming a stratified analysis as the default method for obtaining an index of abundance, a series of survey protocols can be tested using the </w:t>
      </w:r>
      <w:r>
        <w:rPr>
          <w:rStyle w:val="VerbatimChar"/>
        </w:rPr>
        <w:t>test_surveys</w:t>
      </w:r>
      <w:r>
        <w:t xml:space="preserve"> function. Provided a simulated population from </w:t>
      </w:r>
      <w:r>
        <w:rPr>
          <w:rStyle w:val="VerbatimChar"/>
        </w:rPr>
        <w:t>sim_distribution</w:t>
      </w:r>
      <w:r>
        <w:t xml:space="preserve"> and a series of survey protocols from </w:t>
      </w:r>
      <w:r>
        <w:rPr>
          <w:rStyle w:val="VerbatimChar"/>
        </w:rPr>
        <w:t>expand_surveys</w:t>
      </w:r>
      <w:r>
        <w:t xml:space="preserve">, this function will simulate and analyze data from each survey using the </w:t>
      </w:r>
      <w:r>
        <w:rPr>
          <w:rStyle w:val="VerbatimChar"/>
        </w:rPr>
        <w:t>sim_survey</w:t>
      </w:r>
      <w:r>
        <w:t xml:space="preserve">, </w:t>
      </w:r>
      <w:r>
        <w:rPr>
          <w:rStyle w:val="VerbatimChar"/>
        </w:rPr>
        <w:t>run_strat</w:t>
      </w:r>
      <w:r>
        <w:t xml:space="preserve"> and </w:t>
      </w:r>
      <w:r>
        <w:rPr>
          <w:rStyle w:val="VerbatimChar"/>
        </w:rPr>
        <w:t>strat_error</w:t>
      </w:r>
      <w:r>
        <w:t xml:space="preserve"> functions. Like </w:t>
      </w:r>
      <w:r>
        <w:rPr>
          <w:rStyle w:val="VerbatimChar"/>
        </w:rPr>
        <w:t>sim_survey_parallel</w:t>
      </w:r>
      <w:r>
        <w:t xml:space="preserve">, this function operates in parallel and allows the specification of </w:t>
      </w:r>
      <w:r>
        <w:rPr>
          <w:rStyle w:val="VerbatimChar"/>
        </w:rPr>
        <w:t>n_sims</w:t>
      </w:r>
      <w:r>
        <w:t xml:space="preserve"> and </w:t>
      </w:r>
      <w:r>
        <w:rPr>
          <w:rStyle w:val="VerbatimChar"/>
        </w:rPr>
        <w:t>n_loops</w:t>
      </w:r>
      <w:r>
        <w:t xml:space="preserve">, and the product of these two arguments equals the number of times each survey is simulated. Keep in mind that low numbers of </w:t>
      </w:r>
      <w:r>
        <w:rPr>
          <w:rStyle w:val="VerbatimChar"/>
        </w:rPr>
        <w:t>n_sims</w:t>
      </w:r>
      <w:r>
        <w:t xml:space="preserve"> and high numbers of </w:t>
      </w:r>
      <w:r>
        <w:rPr>
          <w:rStyle w:val="VerbatimChar"/>
        </w:rPr>
        <w:t>n_loops</w:t>
      </w:r>
      <w:r>
        <w:t xml:space="preserve"> will be less demanding on RAM, but may be slower, especially if the work is spread across few </w:t>
      </w:r>
      <w:r>
        <w:rPr>
          <w:rStyle w:val="VerbatimChar"/>
        </w:rPr>
        <w:t>cores</w:t>
      </w:r>
      <w:r>
        <w:t xml:space="preserve">. Because most of the default settings of the functions match the case study settings, the code below will replicate the results from our case study (see </w:t>
      </w:r>
      <w:hyperlink w:anchor="s1-appendix-case-study">
        <w:r>
          <w:rPr>
            <w:rStyle w:val="Hyperlink"/>
            <w:b/>
          </w:rPr>
          <w:t xml:space="preserve">S1 </w:t>
        </w:r>
        <w:r>
          <w:rPr>
            <w:rStyle w:val="Hyperlink"/>
            <w:b/>
          </w:rPr>
          <w:lastRenderedPageBreak/>
          <w:t>Appendix</w:t>
        </w:r>
      </w:hyperlink>
      <w:r>
        <w:t xml:space="preserve"> for more detail). The </w:t>
      </w:r>
      <w:r>
        <w:rPr>
          <w:rStyle w:val="VerbatimChar"/>
        </w:rPr>
        <w:t>expand_surveys</w:t>
      </w:r>
      <w:r>
        <w:t xml:space="preserve"> function sets up a series of 175 surveys to test (i.e. all possible combinations of the </w:t>
      </w:r>
      <w:r>
        <w:rPr>
          <w:rStyle w:val="VerbatimChar"/>
        </w:rPr>
        <w:t>set_den</w:t>
      </w:r>
      <w:r>
        <w:t xml:space="preserve">, </w:t>
      </w:r>
      <w:r>
        <w:rPr>
          <w:rStyle w:val="VerbatimChar"/>
        </w:rPr>
        <w:t>lengths_cap</w:t>
      </w:r>
      <w:r>
        <w:t xml:space="preserve"> and </w:t>
      </w:r>
      <w:r>
        <w:rPr>
          <w:rStyle w:val="VerbatimChar"/>
        </w:rPr>
        <w:t>ages_cap</w:t>
      </w:r>
      <w:r>
        <w:t xml:space="preserve"> vectors) and the </w:t>
      </w:r>
      <w:r>
        <w:rPr>
          <w:rStyle w:val="VerbatimChar"/>
        </w:rPr>
        <w:t>test_surveys</w:t>
      </w:r>
      <w:r>
        <w:t xml:space="preserve"> function will run 1000 simulations of each survey and compare stratified estimates of abundance to the true abundance available to the survey.</w:t>
      </w:r>
    </w:p>
    <w:p w14:paraId="7970D56E" w14:textId="77777777" w:rsidR="00380553" w:rsidRDefault="000E48A1">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br/>
      </w:r>
      <w:r>
        <w:rPr>
          <w:rStyle w:val="StringTok"/>
        </w:rPr>
        <w:t xml:space="preserve">  </w:t>
      </w:r>
      <w:r>
        <w:rPr>
          <w:rStyle w:val="KeywordTok"/>
        </w:rPr>
        <w:t>sim_distribution</w:t>
      </w:r>
      <w:r>
        <w:rPr>
          <w:rStyle w:val="NormalTok"/>
        </w:rPr>
        <w:t>()</w:t>
      </w:r>
      <w:r>
        <w:br/>
      </w:r>
      <w:r>
        <w:br/>
      </w:r>
      <w:r>
        <w:rPr>
          <w:rStyle w:val="NormalTok"/>
        </w:rPr>
        <w:t>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0.0005</w:t>
      </w:r>
      <w:r>
        <w:rPr>
          <w:rStyle w:val="NormalTok"/>
        </w:rPr>
        <w:t xml:space="preserve">, </w:t>
      </w:r>
      <w:r>
        <w:rPr>
          <w:rStyle w:val="FloatTok"/>
        </w:rPr>
        <w:t>0.001</w:t>
      </w:r>
      <w:r>
        <w:rPr>
          <w:rStyle w:val="NormalTok"/>
        </w:rPr>
        <w:t xml:space="preserve">, </w:t>
      </w:r>
      <w:r>
        <w:rPr>
          <w:rStyle w:val="FloatTok"/>
        </w:rPr>
        <w:t>0.002</w:t>
      </w:r>
      <w:r>
        <w:rPr>
          <w:rStyle w:val="NormalTok"/>
        </w:rPr>
        <w:t xml:space="preserve">, </w:t>
      </w:r>
      <w:r>
        <w:rPr>
          <w:rStyle w:val="FloatTok"/>
        </w:rPr>
        <w:t>0.005</w:t>
      </w:r>
      <w:r>
        <w:rPr>
          <w:rStyle w:val="NormalTok"/>
        </w:rPr>
        <w:t xml:space="preserve">, </w:t>
      </w:r>
      <w:r>
        <w:rPr>
          <w:rStyle w:val="FloatTok"/>
        </w:rPr>
        <w:t>0.01</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br/>
      </w:r>
      <w:r>
        <w:rPr>
          <w:rStyle w:val="NormalTok"/>
        </w:rPr>
        <w:t>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p>
    <w:p w14:paraId="78B8C8C8" w14:textId="77777777" w:rsidR="00380553" w:rsidRDefault="000E48A1">
      <w:pPr>
        <w:pStyle w:val="FirstParagraph"/>
      </w:pPr>
      <w:r>
        <w:t>Processing time will be system (i.e. amount of RAM and number of cores) and setting (i.e. </w:t>
      </w:r>
      <w:r>
        <w:rPr>
          <w:rStyle w:val="VerbatimChar"/>
        </w:rPr>
        <w:t>n_loops</w:t>
      </w:r>
      <w:r>
        <w:t xml:space="preserve"> and </w:t>
      </w:r>
      <w:r>
        <w:rPr>
          <w:rStyle w:val="VerbatimChar"/>
        </w:rPr>
        <w:t>n_sims</w:t>
      </w:r>
      <w:r>
        <w:t xml:space="preserve"> ratio) dependent. The </w:t>
      </w:r>
      <w:r>
        <w:rPr>
          <w:rStyle w:val="VerbatimChar"/>
        </w:rPr>
        <w:t>test_survey</w:t>
      </w:r>
      <w:r>
        <w:t xml:space="preserve"> function will print a progress bar, generated using the </w:t>
      </w:r>
      <w:r>
        <w:rPr>
          <w:rStyle w:val="VerbatimChar"/>
          <w:b/>
        </w:rPr>
        <w:t>progress</w:t>
      </w:r>
      <w:r>
        <w:t xml:space="preserve"> package [21], which details percent completion and will also include an estimate time of arrival (eta) after the first step of the loop completes. The </w:t>
      </w:r>
      <w:r>
        <w:rPr>
          <w:rStyle w:val="VerbatimChar"/>
        </w:rPr>
        <w:t>test_surveys</w:t>
      </w:r>
      <w:r>
        <w:t xml:space="preserve"> function therefore includes an option for exporting intermediate results to a local directory, via the </w:t>
      </w:r>
      <w:r>
        <w:rPr>
          <w:rStyle w:val="VerbatimChar"/>
        </w:rPr>
        <w:t>export_dir</w:t>
      </w:r>
      <w:r>
        <w:t xml:space="preserve"> argument, and the </w:t>
      </w:r>
      <w:r>
        <w:rPr>
          <w:rStyle w:val="VerbatimChar"/>
        </w:rPr>
        <w:t>resume_test</w:t>
      </w:r>
      <w:r>
        <w:t xml:space="preserve"> function can be used to resume a </w:t>
      </w:r>
      <w:r>
        <w:rPr>
          <w:rStyle w:val="VerbatimChar"/>
        </w:rPr>
        <w:t>test_surveys</w:t>
      </w:r>
      <w:r>
        <w:t xml:space="preserve"> run that had to be stopped part way through the process. The final object produced will be a list that includes all objects from </w:t>
      </w:r>
      <w:r>
        <w:rPr>
          <w:rStyle w:val="VerbatimChar"/>
        </w:rPr>
        <w:t>sim_abundance</w:t>
      </w:r>
      <w:r>
        <w:t xml:space="preserve"> and </w:t>
      </w:r>
      <w:r>
        <w:rPr>
          <w:rStyle w:val="VerbatimChar"/>
        </w:rPr>
        <w:t>sim_distribution</w:t>
      </w:r>
      <w:r>
        <w:t xml:space="preserve"> with the table of survey designs tested (named </w:t>
      </w:r>
      <w:r>
        <w:rPr>
          <w:rStyle w:val="VerbatimChar"/>
        </w:rPr>
        <w:t>surveys</w:t>
      </w:r>
      <w:r>
        <w:t xml:space="preserve">) and tables produced by </w:t>
      </w:r>
      <w:r>
        <w:rPr>
          <w:rStyle w:val="VerbatimChar"/>
        </w:rPr>
        <w:t>strat_error</w:t>
      </w:r>
      <w:r>
        <w:t xml:space="preserve"> </w:t>
      </w:r>
      <w:r>
        <w:lastRenderedPageBreak/>
        <w:t xml:space="preserve">that end with the names </w:t>
      </w:r>
      <w:r>
        <w:rPr>
          <w:rStyle w:val="VerbatimChar"/>
        </w:rPr>
        <w:t>_strat_error</w:t>
      </w:r>
      <w:r>
        <w:t xml:space="preserve"> and </w:t>
      </w:r>
      <w:r>
        <w:rPr>
          <w:rStyle w:val="VerbatimChar"/>
        </w:rPr>
        <w:t>_strat_error_stats</w:t>
      </w:r>
      <w:r>
        <w:t xml:space="preserve">. These tables include a </w:t>
      </w:r>
      <w:r>
        <w:rPr>
          <w:rStyle w:val="VerbatimChar"/>
        </w:rPr>
        <w:t>survey</w:t>
      </w:r>
      <w:r>
        <w:t xml:space="preserve"> column to allow merging of the survey protocol table with the error tables. Objects produced by </w:t>
      </w:r>
      <w:r>
        <w:rPr>
          <w:rStyle w:val="VerbatimChar"/>
        </w:rPr>
        <w:t>sim_survey</w:t>
      </w:r>
      <w:r>
        <w:t xml:space="preserve"> (set and sampling details) and </w:t>
      </w:r>
      <w:r>
        <w:rPr>
          <w:rStyle w:val="VerbatimChar"/>
        </w:rPr>
        <w:t>run_strat</w:t>
      </w:r>
      <w:r>
        <w:t xml:space="preserve"> (full stratified analysis results) are not retained to minimize object size. Like other core functions, some convenience functions are included in </w:t>
      </w:r>
      <w:r>
        <w:rPr>
          <w:rStyle w:val="VerbatimChar"/>
          <w:b/>
        </w:rPr>
        <w:t>SimSurvey</w:t>
      </w:r>
      <w:r>
        <w:t xml:space="preserve"> for creating interactive plots of the results from </w:t>
      </w:r>
      <w:r>
        <w:rPr>
          <w:rStyle w:val="VerbatimChar"/>
        </w:rPr>
        <w:t>test_surveys</w:t>
      </w:r>
      <w:r>
        <w:t xml:space="preserve">. For instance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 The three lines of code below will produce interactive fan charts for stratified estimates of total abundance, abundance at length and abundance at age, respectively (e.g. Figure 5, 6, 7).</w:t>
      </w:r>
    </w:p>
    <w:p w14:paraId="63FB892E" w14:textId="77777777" w:rsidR="00380553" w:rsidRDefault="000E48A1">
      <w:pPr>
        <w:pStyle w:val="SourceCode"/>
      </w:pPr>
      <w:r>
        <w:rPr>
          <w:rStyle w:val="KeywordTok"/>
        </w:rPr>
        <w:t>plot_total_strat_fan</w:t>
      </w:r>
      <w:r>
        <w:rPr>
          <w:rStyle w:val="NormalTok"/>
        </w:rPr>
        <w:t>(tests)</w:t>
      </w:r>
      <w:r>
        <w:br/>
      </w:r>
      <w:r>
        <w:rPr>
          <w:rStyle w:val="KeywordTok"/>
        </w:rPr>
        <w:t>plot_length_strat_fan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r>
        <w:rPr>
          <w:rStyle w:val="KeywordTok"/>
        </w:rPr>
        <w:t>plot_age_strat_fan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14:paraId="43CA9289" w14:textId="77777777" w:rsidR="00380553" w:rsidRDefault="000E48A1">
      <w:pPr>
        <w:pStyle w:val="CaptionedFigure"/>
      </w:pPr>
      <w:r>
        <w:rPr>
          <w:noProof/>
          <w:lang w:val="en-CA" w:eastAsia="en-CA"/>
        </w:rPr>
        <w:lastRenderedPageBreak/>
        <w:drawing>
          <wp:inline distT="0" distB="0" distL="0" distR="0" wp14:anchorId="323073B6" wp14:editId="07D3E83C">
            <wp:extent cx="5943600" cy="2122714"/>
            <wp:effectExtent l="0" t="0" r="0" b="0"/>
            <wp:docPr id="5" name="Picture" descr="Figure 5: Fan chart of stratified estimates of the trend in total abundance from surveys with different set densities, D_{\mathrm{set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6"/>
                    <a:stretch>
                      <a:fillRect/>
                    </a:stretch>
                  </pic:blipFill>
                  <pic:spPr bwMode="auto">
                    <a:xfrm>
                      <a:off x="0" y="0"/>
                      <a:ext cx="5943600" cy="2122714"/>
                    </a:xfrm>
                    <a:prstGeom prst="rect">
                      <a:avLst/>
                    </a:prstGeom>
                    <a:noFill/>
                    <a:ln w="9525">
                      <a:noFill/>
                      <a:headEnd/>
                      <a:tailEnd/>
                    </a:ln>
                  </pic:spPr>
                </pic:pic>
              </a:graphicData>
            </a:graphic>
          </wp:inline>
        </w:drawing>
      </w:r>
    </w:p>
    <w:p w14:paraId="4D647007" w14:textId="77777777" w:rsidR="00380553" w:rsidRDefault="000E48A1">
      <w:pPr>
        <w:pStyle w:val="ImageCaption"/>
      </w:pPr>
      <w:r>
        <w:t xml:space="preserve">Figure 5: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212AA9B7" w14:textId="77777777" w:rsidR="00380553" w:rsidRDefault="000E48A1">
      <w:pPr>
        <w:pStyle w:val="CaptionedFigure"/>
      </w:pPr>
      <w:r>
        <w:rPr>
          <w:noProof/>
          <w:lang w:val="en-CA" w:eastAsia="en-CA"/>
        </w:rPr>
        <w:lastRenderedPageBreak/>
        <w:drawing>
          <wp:inline distT="0" distB="0" distL="0" distR="0" wp14:anchorId="6780F47A" wp14:editId="592FCC61">
            <wp:extent cx="5943600" cy="5094514"/>
            <wp:effectExtent l="0" t="0" r="0" b="0"/>
            <wp:docPr id="6" name="Picture" descr="Figure 6: Fan chart of stratified estimates of abundance at length from year seven of the simulation from surveys with different set densities, D_{\mathrm{sets}}, and the maximum number of length samples, M_{\mathrm{length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7"/>
                    <a:stretch>
                      <a:fillRect/>
                    </a:stretch>
                  </pic:blipFill>
                  <pic:spPr bwMode="auto">
                    <a:xfrm>
                      <a:off x="0" y="0"/>
                      <a:ext cx="5943600" cy="5094514"/>
                    </a:xfrm>
                    <a:prstGeom prst="rect">
                      <a:avLst/>
                    </a:prstGeom>
                    <a:noFill/>
                    <a:ln w="9525">
                      <a:noFill/>
                      <a:headEnd/>
                      <a:tailEnd/>
                    </a:ln>
                  </pic:spPr>
                </pic:pic>
              </a:graphicData>
            </a:graphic>
          </wp:inline>
        </w:drawing>
      </w:r>
    </w:p>
    <w:p w14:paraId="7CBD9DE7" w14:textId="77777777" w:rsidR="00380553" w:rsidRDefault="000E48A1">
      <w:pPr>
        <w:pStyle w:val="ImageCaption"/>
      </w:pPr>
      <w:r>
        <w:t xml:space="preserve">Figure 6: Fan chart of stratified 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115FB19D" w14:textId="77777777" w:rsidR="00380553" w:rsidRDefault="000E48A1">
      <w:pPr>
        <w:pStyle w:val="CaptionedFigure"/>
      </w:pPr>
      <w:r>
        <w:rPr>
          <w:noProof/>
          <w:lang w:val="en-CA" w:eastAsia="en-CA"/>
        </w:rPr>
        <w:lastRenderedPageBreak/>
        <w:drawing>
          <wp:inline distT="0" distB="0" distL="0" distR="0" wp14:anchorId="19C079D6" wp14:editId="080EBCFE">
            <wp:extent cx="5943600" cy="5094514"/>
            <wp:effectExtent l="0" t="0" r="0" b="0"/>
            <wp:docPr id="7" name="Picture" descr="Figure 7: Fan chart of stratified estimates of the trend in abundance at age four from surveys with different set densities, D_{\mathrm{sets}}, and the maximum number of length samples, M_{\mathrm{lengths}}. Number of ages sampled per length group, M_{\mathrm{ages}}, was 10 in all scenario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8"/>
                    <a:stretch>
                      <a:fillRect/>
                    </a:stretch>
                  </pic:blipFill>
                  <pic:spPr bwMode="auto">
                    <a:xfrm>
                      <a:off x="0" y="0"/>
                      <a:ext cx="5943600" cy="5094514"/>
                    </a:xfrm>
                    <a:prstGeom prst="rect">
                      <a:avLst/>
                    </a:prstGeom>
                    <a:noFill/>
                    <a:ln w="9525">
                      <a:noFill/>
                      <a:headEnd/>
                      <a:tailEnd/>
                    </a:ln>
                  </pic:spPr>
                </pic:pic>
              </a:graphicData>
            </a:graphic>
          </wp:inline>
        </w:drawing>
      </w:r>
    </w:p>
    <w:p w14:paraId="1F2D8FE8" w14:textId="77777777" w:rsidR="00380553" w:rsidRDefault="000E48A1">
      <w:pPr>
        <w:pStyle w:val="ImageCaption"/>
      </w:pPr>
      <w:r>
        <w:t xml:space="preserve">Figure 7: Fan chart of stratified estimates of the trend in abundance at age four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Number of ages sampled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was 10 in all scenarios.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31F66FC7" w14:textId="77777777" w:rsidR="00380553" w:rsidRDefault="000E48A1">
      <w:pPr>
        <w:pStyle w:val="BodyText"/>
      </w:pPr>
      <w:r>
        <w:lastRenderedPageBreak/>
        <w:t xml:space="preserve">The relative performance of the surveys tested can be compared using </w:t>
      </w:r>
      <w:r>
        <w:rPr>
          <w:rStyle w:val="VerbatimChar"/>
        </w:rPr>
        <w:t>plot_survey_rank</w:t>
      </w:r>
      <w:r>
        <w:t xml:space="preserve"> and </w:t>
      </w:r>
      <w:r>
        <w:rPr>
          <w:rStyle w:val="VerbatimChar"/>
        </w:rPr>
        <w:t>plot_error_surface</w:t>
      </w:r>
      <w:r>
        <w:t xml:space="preserve">. The </w:t>
      </w:r>
      <w:r>
        <w:rPr>
          <w:rStyle w:val="VerbatimChar"/>
        </w:rPr>
        <w:t>plot_survey_rank</w:t>
      </w:r>
      <w:r>
        <w:t xml:space="preserve"> function produces a divergent dot plot of the results which ranks the surveys by RMSE. Using the </w:t>
      </w:r>
      <w:r>
        <w:rPr>
          <w:rStyle w:val="VerbatimChar"/>
        </w:rPr>
        <w:t>which_strat</w:t>
      </w:r>
      <w:r>
        <w:t xml:space="preserve"> argument, the plot can be focused on total, length or age based stratified results (Figure 8). The </w:t>
      </w:r>
      <w:r>
        <w:rPr>
          <w:rStyle w:val="VerbatimChar"/>
        </w:rPr>
        <w:t>plot_error_surface</w:t>
      </w:r>
      <w:r>
        <w:t xml:space="preserve"> displays the age based stratified results by plotting a surface of RMSE (z-axis) by set (drop down selection), length (y-axis) and age (z-axis) sampling effort. The sampling effort axes can be rule or sample size based (</w:t>
      </w:r>
      <w:r>
        <w:rPr>
          <w:rStyle w:val="VerbatimChar"/>
        </w:rPr>
        <w:t>plot_by = "rule"</w:t>
      </w:r>
      <w:r>
        <w:t xml:space="preserve"> or </w:t>
      </w:r>
      <w:r>
        <w:rPr>
          <w:rStyle w:val="VerbatimChar"/>
        </w:rPr>
        <w:t>plot_by = "samples"</w:t>
      </w:r>
      <w:r>
        <w:t>, respectively; Figure 9).</w:t>
      </w:r>
    </w:p>
    <w:p w14:paraId="562AFD7C" w14:textId="77777777" w:rsidR="00380553" w:rsidRDefault="000E48A1">
      <w:pPr>
        <w:pStyle w:val="SourceCode"/>
      </w:pPr>
      <w:r>
        <w:rPr>
          <w:rStyle w:val="KeywordTok"/>
        </w:rPr>
        <w:t>plot_survey_rank</w:t>
      </w:r>
      <w:r>
        <w:rPr>
          <w:rStyle w:val="NormalTok"/>
        </w:rPr>
        <w:t xml:space="preserve">(tests, </w:t>
      </w:r>
      <w:r>
        <w:rPr>
          <w:rStyle w:val="DataTypeTok"/>
        </w:rPr>
        <w:t>which_strat =</w:t>
      </w:r>
      <w:r>
        <w:rPr>
          <w:rStyle w:val="NormalTok"/>
        </w:rPr>
        <w:t xml:space="preserve"> </w:t>
      </w:r>
      <w:r>
        <w:rPr>
          <w:rStyle w:val="StringTok"/>
        </w:rPr>
        <w:t>"length"</w:t>
      </w:r>
      <w:r>
        <w:rPr>
          <w:rStyle w:val="NormalTok"/>
        </w:rPr>
        <w:t>)</w:t>
      </w:r>
      <w:r>
        <w:br/>
      </w:r>
      <w:r>
        <w:rPr>
          <w:rStyle w:val="KeywordTok"/>
        </w:rPr>
        <w:t>plot_error_surface</w:t>
      </w:r>
      <w:r>
        <w:rPr>
          <w:rStyle w:val="NormalTok"/>
        </w:rPr>
        <w:t xml:space="preserve">(tests, </w:t>
      </w:r>
      <w:r>
        <w:rPr>
          <w:rStyle w:val="DataTypeTok"/>
        </w:rPr>
        <w:t>plot_by =</w:t>
      </w:r>
      <w:r>
        <w:rPr>
          <w:rStyle w:val="NormalTok"/>
        </w:rPr>
        <w:t xml:space="preserve"> </w:t>
      </w:r>
      <w:r>
        <w:rPr>
          <w:rStyle w:val="StringTok"/>
        </w:rPr>
        <w:t>"rule"</w:t>
      </w:r>
      <w:r>
        <w:rPr>
          <w:rStyle w:val="NormalTok"/>
        </w:rPr>
        <w:t>)</w:t>
      </w:r>
    </w:p>
    <w:p w14:paraId="4A4B4FDE" w14:textId="77777777" w:rsidR="00380553" w:rsidRDefault="000E48A1">
      <w:pPr>
        <w:pStyle w:val="CaptionedFigure"/>
      </w:pPr>
      <w:r>
        <w:rPr>
          <w:noProof/>
          <w:lang w:val="en-CA" w:eastAsia="en-CA"/>
        </w:rPr>
        <w:drawing>
          <wp:inline distT="0" distB="0" distL="0" distR="0" wp14:anchorId="3875233B" wp14:editId="00D568CD">
            <wp:extent cx="4286250" cy="3810000"/>
            <wp:effectExtent l="0" t="0" r="0" b="0"/>
            <wp:docPr id="8" name="Picture" descr="Figure 8: Divergent dot plot of the precision and accuracy (RMSE) of length based stratified estimates of abundance, and total sampling effort (number of sets [N_{\mathrm{sets}}] and length measurements [N_{\mathrm{measured}}]), under various sampling protocols (set density [D_{\mathrm{sets}}] and maximum number of lengths measured per set [M_{\mathrm{lengths}}]). Records are ranked by lowest to highest RMSE score. Within each plot, a yellow to purple color gradient is applied from lowest to highest value as an additional visual aid.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9"/>
                    <a:stretch>
                      <a:fillRect/>
                    </a:stretch>
                  </pic:blipFill>
                  <pic:spPr bwMode="auto">
                    <a:xfrm>
                      <a:off x="0" y="0"/>
                      <a:ext cx="4286250" cy="3810000"/>
                    </a:xfrm>
                    <a:prstGeom prst="rect">
                      <a:avLst/>
                    </a:prstGeom>
                    <a:noFill/>
                    <a:ln w="9525">
                      <a:noFill/>
                      <a:headEnd/>
                      <a:tailEnd/>
                    </a:ln>
                  </pic:spPr>
                </pic:pic>
              </a:graphicData>
            </a:graphic>
          </wp:inline>
        </w:drawing>
      </w:r>
    </w:p>
    <w:p w14:paraId="4643DEF9" w14:textId="77777777" w:rsidR="00380553" w:rsidRDefault="000E48A1">
      <w:pPr>
        <w:pStyle w:val="ImageCaption"/>
      </w:pPr>
      <w:r>
        <w:t>Figure 8: Divergent dot plot of the precision and accuracy (RMSE)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m:rPr>
                <m:sty m:val="p"/>
              </m:rPr>
              <w:rPr>
                <w:rFonts w:ascii="Cambria Math" w:hAnsi="Cambria Math"/>
              </w:rPr>
              <m:t>sets</m:t>
            </m:r>
          </m:sub>
        </m:sSub>
      </m:oMath>
      <w:r>
        <w:t xml:space="preserve">] and length </w:t>
      </w:r>
      <w:r>
        <w:lastRenderedPageBreak/>
        <w:t>measurements [</w:t>
      </w:r>
      <m:oMath>
        <m:sSub>
          <m:sSubPr>
            <m:ctrlPr>
              <w:rPr>
                <w:rFonts w:ascii="Cambria Math" w:hAnsi="Cambria Math"/>
              </w:rPr>
            </m:ctrlPr>
          </m:sSubPr>
          <m:e>
            <m:r>
              <w:rPr>
                <w:rFonts w:ascii="Cambria Math" w:hAnsi="Cambria Math"/>
              </w:rPr>
              <m:t>N</m:t>
            </m:r>
          </m:e>
          <m:sub>
            <m:r>
              <m:rPr>
                <m:sty m:val="p"/>
              </m:rPr>
              <w:rPr>
                <w:rFonts w:ascii="Cambria Math" w:hAnsi="Cambria Math"/>
              </w:rPr>
              <m:t>measured</m:t>
            </m:r>
          </m:sub>
        </m:sSub>
      </m:oMath>
      <w:r>
        <w:t>]), under various sampling protocols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Records are ranked by lowest to highest RMSE score. Within each plot, a yellow to purple color gradient is applied from lowest to highest value as an additional visual aid. Note that the exponent format of the axes defaults to SI unit symbols (e.g. M for million).</w:t>
      </w:r>
    </w:p>
    <w:p w14:paraId="34CDE2CE" w14:textId="77777777" w:rsidR="00380553" w:rsidRDefault="000E48A1">
      <w:pPr>
        <w:pStyle w:val="CaptionedFigure"/>
      </w:pPr>
      <w:r>
        <w:rPr>
          <w:noProof/>
          <w:lang w:val="en-CA" w:eastAsia="en-CA"/>
        </w:rPr>
        <w:drawing>
          <wp:inline distT="0" distB="0" distL="0" distR="0" wp14:anchorId="16223633" wp14:editId="3985FF12">
            <wp:extent cx="5943600" cy="1744910"/>
            <wp:effectExtent l="0" t="0" r="0" b="0"/>
            <wp:docPr id="9" name="Picture" descr="Figure 9: Surface plots of RMSE from an array of surveys with different sampling protocol. Panels represent surveys with different set densities (D_{\mathrm{sets}}), x-axes represent the maximum sampling effort of lengths per set (M_{\mathrm{lengths}}), and y-axes represent the maximum number of ages to collect per length group (M_{\mathrm{ages}}). This plot is a facet of plots produced by plot_error_surface when supplied results from test_surveys. Note that RMSE scales are different across D_{\mathrm{sets}} panels.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20"/>
                    <a:stretch>
                      <a:fillRect/>
                    </a:stretch>
                  </pic:blipFill>
                  <pic:spPr bwMode="auto">
                    <a:xfrm>
                      <a:off x="0" y="0"/>
                      <a:ext cx="5943600" cy="1744910"/>
                    </a:xfrm>
                    <a:prstGeom prst="rect">
                      <a:avLst/>
                    </a:prstGeom>
                    <a:noFill/>
                    <a:ln w="9525">
                      <a:noFill/>
                      <a:headEnd/>
                      <a:tailEnd/>
                    </a:ln>
                  </pic:spPr>
                </pic:pic>
              </a:graphicData>
            </a:graphic>
          </wp:inline>
        </w:drawing>
      </w:r>
    </w:p>
    <w:p w14:paraId="5982C556" w14:textId="77777777" w:rsidR="00380553" w:rsidRDefault="000E48A1">
      <w:pPr>
        <w:pStyle w:val="ImageCaption"/>
      </w:pPr>
      <w:r>
        <w:t>Figure 9: Surface plots of RMSE from an array of surveys with different sampling protocol. Panels represent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This plot is a fa</w:t>
      </w:r>
      <w:bookmarkStart w:id="73" w:name="_GoBack"/>
      <w:bookmarkEnd w:id="73"/>
      <w:r>
        <w:t xml:space="preserve">cet of plots produced by </w:t>
      </w:r>
      <w:r>
        <w:rPr>
          <w:rStyle w:val="VerbatimChar"/>
        </w:rPr>
        <w:t>plot_error_surface</w:t>
      </w:r>
      <w:r>
        <w:t xml:space="preserve"> when supplied results from </w:t>
      </w:r>
      <w:r>
        <w:rPr>
          <w:rStyle w:val="VerbatimChar"/>
        </w:rPr>
        <w:t>test_surveys</w:t>
      </w:r>
      <w:r>
        <w:t xml:space="preserve">. Note that RMSE scales are different across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panels. Note that the exponent format of the axes defaults to SI unit symbols (e.g. M for million).</w:t>
      </w:r>
    </w:p>
    <w:p w14:paraId="08D95F8B" w14:textId="77777777" w:rsidR="00380553" w:rsidRDefault="000E48A1">
      <w:pPr>
        <w:pStyle w:val="Heading1"/>
      </w:pPr>
      <w:bookmarkStart w:id="74" w:name="parameterisation"/>
      <w:commentRangeStart w:id="75"/>
      <w:r>
        <w:t>Parameterisation</w:t>
      </w:r>
      <w:bookmarkEnd w:id="74"/>
      <w:commentRangeEnd w:id="75"/>
      <w:r w:rsidR="0083749D">
        <w:rPr>
          <w:rStyle w:val="CommentReference"/>
          <w:rFonts w:asciiTheme="minorHAnsi" w:eastAsiaTheme="minorHAnsi" w:hAnsiTheme="minorHAnsi" w:cstheme="minorBidi"/>
          <w:b w:val="0"/>
          <w:bCs w:val="0"/>
          <w:color w:val="auto"/>
        </w:rPr>
        <w:commentReference w:id="75"/>
      </w:r>
    </w:p>
    <w:p w14:paraId="16330F2C" w14:textId="3D763822" w:rsidR="00380553" w:rsidRDefault="000E48A1">
      <w:pPr>
        <w:pStyle w:val="FirstParagraph"/>
      </w:pPr>
      <w:r>
        <w:t xml:space="preserve">The default parameter values used in this package were chosen to emulate survey data from a specific cod population (see </w:t>
      </w:r>
      <w:hyperlink w:anchor="s1-appendix-case-study">
        <w:r>
          <w:rPr>
            <w:rStyle w:val="Hyperlink"/>
            <w:b/>
          </w:rPr>
          <w:t>S1 Appendix</w:t>
        </w:r>
      </w:hyperlink>
      <w:r>
        <w:t xml:space="preserve"> for details) and, as such, these values ought to provide </w:t>
      </w:r>
      <w:r>
        <w:lastRenderedPageBreak/>
        <w:t>a good place to start for another population of cod</w:t>
      </w:r>
      <w:ins w:id="76" w:author="Robertson,Greg [St. John's]" w:date="2019-12-27T10:40:00Z">
        <w:r w:rsidR="00D145AE">
          <w:t xml:space="preserve"> or similar groundfish</w:t>
        </w:r>
      </w:ins>
      <w:r>
        <w:t xml:space="preserve">. </w:t>
      </w:r>
      <w:del w:id="77" w:author="Robertson,Greg [St. John's]" w:date="2019-12-27T10:41:00Z">
        <w:r w:rsidDel="0083749D">
          <w:delText xml:space="preserve">Simulating data beyond this archetype will require </w:delText>
        </w:r>
      </w:del>
      <w:del w:id="78" w:author="Robertson,Greg [St. John's]" w:date="2019-12-27T10:40:00Z">
        <w:r w:rsidDel="00D145AE">
          <w:delText xml:space="preserve">extra </w:delText>
        </w:r>
      </w:del>
      <w:del w:id="79" w:author="Robertson,Greg [St. John's]" w:date="2019-12-27T10:41:00Z">
        <w:r w:rsidDel="0083749D">
          <w:delText>effort</w:delText>
        </w:r>
      </w:del>
      <w:del w:id="80" w:author="Robertson,Greg [St. John's]" w:date="2019-12-27T10:40:00Z">
        <w:r w:rsidDel="00D145AE">
          <w:delText xml:space="preserve">, </w:delText>
        </w:r>
        <w:commentRangeStart w:id="81"/>
        <w:r w:rsidDel="00D145AE">
          <w:delText>however</w:delText>
        </w:r>
      </w:del>
      <w:commentRangeEnd w:id="81"/>
      <w:del w:id="82" w:author="Robertson,Greg [St. John's]" w:date="2019-12-27T10:41:00Z">
        <w:r w:rsidR="00D145AE" w:rsidDel="0083749D">
          <w:rPr>
            <w:rStyle w:val="CommentReference"/>
          </w:rPr>
          <w:commentReference w:id="81"/>
        </w:r>
      </w:del>
      <w:del w:id="83" w:author="Robertson,Greg [St. John's]" w:date="2019-12-27T10:40:00Z">
        <w:r w:rsidDel="00D145AE">
          <w:delText>, the task should not be insurmountable</w:delText>
        </w:r>
      </w:del>
      <w:del w:id="84" w:author="Robertson,Greg [St. John's]" w:date="2019-12-27T10:41:00Z">
        <w:r w:rsidDel="0083749D">
          <w:delText xml:space="preserve">. </w:delText>
        </w:r>
      </w:del>
      <w:r>
        <w:t>In this section we outline a series of recommended steps to take</w:t>
      </w:r>
      <w:ins w:id="85" w:author="Robertson,Greg [St. John's]" w:date="2019-12-27T10:42:00Z">
        <w:r w:rsidR="0083749D">
          <w:t xml:space="preserve"> in order</w:t>
        </w:r>
      </w:ins>
      <w:r>
        <w:t xml:space="preserve"> to tailor the default settings to suit </w:t>
      </w:r>
      <w:del w:id="86" w:author="Robertson,Greg [St. John's]" w:date="2019-12-27T10:41:00Z">
        <w:r w:rsidDel="0083749D">
          <w:delText>an</w:delText>
        </w:r>
      </w:del>
      <w:r>
        <w:t>other system</w:t>
      </w:r>
      <w:ins w:id="87" w:author="Robertson,Greg [St. John's]" w:date="2019-12-27T10:41:00Z">
        <w:r w:rsidR="0083749D">
          <w:t>s</w:t>
        </w:r>
      </w:ins>
      <w:r>
        <w:t>. Throughout this outline, we also provide some context on how default parameter values were chosen as this information may help guide a users’ choices.</w:t>
      </w:r>
    </w:p>
    <w:p w14:paraId="3FD9BCE3" w14:textId="77777777" w:rsidR="00380553" w:rsidRDefault="000E48A1">
      <w:pPr>
        <w:pStyle w:val="Heading2"/>
      </w:pPr>
      <w:bookmarkStart w:id="88" w:name="define-survey-area-and-protocol"/>
      <w:r>
        <w:t>1. Define survey area and protocol</w:t>
      </w:r>
      <w:bookmarkEnd w:id="88"/>
    </w:p>
    <w:p w14:paraId="1F302942" w14:textId="77777777" w:rsidR="00380553" w:rsidRDefault="000E48A1">
      <w:pPr>
        <w:pStyle w:val="FirstParagraph"/>
      </w:pPr>
      <w:r>
        <w:t xml:space="preserve">Parameterising the survey design should be the easiest place to start as the area and protocol should be clearly defined. The survey area can be defined using </w:t>
      </w:r>
      <w:r>
        <w:rPr>
          <w:rStyle w:val="VerbatimChar"/>
        </w:rPr>
        <w:t>make_grid</w:t>
      </w:r>
      <w:r>
        <w:t xml:space="preserve"> or it can be manually constructed. For the case study, </w:t>
      </w:r>
      <w:r>
        <w:rPr>
          <w:rStyle w:val="VerbatimChar"/>
        </w:rPr>
        <w:t>make_grid</w:t>
      </w:r>
      <w:r>
        <w:t xml:space="preserve"> arguments were modified to create a grid with similar dimensions to the stratified design actually applied to the case study area (i.e. total area, shelf depth, number of strata, etc.). Also note that the resolution (</w:t>
      </w:r>
      <w:r>
        <w:rPr>
          <w:rStyle w:val="VerbatimChar"/>
        </w:rPr>
        <w:t>res</w:t>
      </w:r>
      <w:r>
        <w:t xml:space="preserve"> argument) of the grid was defined to be similar to the resolution at which sets are allocated in the survey. A square grid was chosen in lieu of the actual survey grid to create an area that avoids potential issues associated with land as a barrier while being sufficiently complex to test survey designs. When setting up a grid, be careful not to drastically increase the dimensions (</w:t>
      </w:r>
      <w:r>
        <w:rPr>
          <w:rStyle w:val="VerbatimChar"/>
        </w:rPr>
        <w:t>x_range</w:t>
      </w:r>
      <w:r>
        <w:t xml:space="preserve"> or </w:t>
      </w:r>
      <w:r>
        <w:rPr>
          <w:rStyle w:val="VerbatimChar"/>
        </w:rPr>
        <w:t>y_range</w:t>
      </w:r>
      <w:r>
        <w:t xml:space="preserve"> arguments) or resolution (</w:t>
      </w:r>
      <w:r>
        <w:rPr>
          <w:rStyle w:val="VerbatimChar"/>
        </w:rPr>
        <w:t>res</w:t>
      </w:r>
      <w:r>
        <w:t xml:space="preserve"> argument) as simulating the spatial noise over a large field can be computationally demanding.</w:t>
      </w:r>
    </w:p>
    <w:p w14:paraId="15AB85D2" w14:textId="77777777" w:rsidR="00380553" w:rsidRDefault="000E48A1">
      <w:pPr>
        <w:pStyle w:val="BodyText"/>
      </w:pPr>
      <w:r>
        <w:t xml:space="preserve">With a survey grid defined, the settings of </w:t>
      </w:r>
      <w:r>
        <w:rPr>
          <w:rStyle w:val="VerbatimChar"/>
        </w:rPr>
        <w:t>sim_survey</w:t>
      </w:r>
      <w:r>
        <w:t xml:space="preserve"> can be modified to match the protocol of a users’ survey of interest. For the case study, the trawl dimensions (</w:t>
      </w:r>
      <w:r>
        <w:rPr>
          <w:rStyle w:val="VerbatimChar"/>
        </w:rPr>
        <w:t>trawl_dim</w:t>
      </w:r>
      <w:r>
        <w:t xml:space="preserve">) were modified to match the dimensions of a standard trawl conducted in the region. Likewise, area is used to define the number of sets to allocate to a strata and the value used by default for </w:t>
      </w:r>
      <w:r>
        <w:rPr>
          <w:rStyle w:val="VerbatimChar"/>
        </w:rPr>
        <w:t>set_den</w:t>
      </w:r>
      <w:r>
        <w:t xml:space="preserve"> matches the protocol, as does the </w:t>
      </w:r>
      <w:r>
        <w:rPr>
          <w:rStyle w:val="VerbatimChar"/>
        </w:rPr>
        <w:t>min_sets</w:t>
      </w:r>
      <w:r>
        <w:t xml:space="preserve"> setting (i.e. at least two sets are conducted in each </w:t>
      </w:r>
      <w:r>
        <w:lastRenderedPageBreak/>
        <w:t xml:space="preserve">strata to facilitate stratified analyses). Finally, length and age sub-sampling settings were modified to match the protocol for the survey of cod in the case study area. The most difficult parameter to define in the </w:t>
      </w:r>
      <w:r>
        <w:rPr>
          <w:rStyle w:val="VerbatimChar"/>
        </w:rPr>
        <w:t>sim_survey</w:t>
      </w:r>
      <w:r>
        <w:t xml:space="preserve"> function is </w:t>
      </w:r>
      <w:r>
        <w:rPr>
          <w:rStyle w:val="VerbatimChar"/>
        </w:rPr>
        <w:t>q</w:t>
      </w:r>
      <w:r>
        <w:t xml:space="preserve">. A logistic curve is used by default to define these unknown values and the </w:t>
      </w:r>
      <w:r>
        <w:rPr>
          <w:rStyle w:val="VerbatimChar"/>
        </w:rPr>
        <w:t>sim_logistic</w:t>
      </w:r>
      <w:r>
        <w:t xml:space="preserve"> parameters were tweaked to approximate the catchability curve supplied to the survey-based model that was used to assess the case study population [22]. A similar tactic can be applied to other cases with estimates of survey catchability.</w:t>
      </w:r>
    </w:p>
    <w:p w14:paraId="70398FA5" w14:textId="77777777" w:rsidR="00380553" w:rsidRDefault="000E48A1">
      <w:pPr>
        <w:pStyle w:val="Heading2"/>
      </w:pPr>
      <w:bookmarkStart w:id="89" w:name="define-abundance-and-growth-parameters"/>
      <w:r>
        <w:t>2. Define abundance and growth parameters</w:t>
      </w:r>
      <w:bookmarkEnd w:id="89"/>
    </w:p>
    <w:p w14:paraId="6B489C48" w14:textId="77777777" w:rsidR="00380553" w:rsidRDefault="000E48A1">
      <w:pPr>
        <w:pStyle w:val="FirstParagraph"/>
      </w:pPr>
      <w:r>
        <w:t xml:space="preserve">Abundance and growth parameters are more difficult to define than the survey protocol as the true values are unknown. Nevertheless, spatially-aggregated age-structured models are frequently applied to assess fish populations and estimates from such models can be used to define </w:t>
      </w:r>
      <w:r>
        <w:rPr>
          <w:rStyle w:val="VerbatimChar"/>
        </w:rPr>
        <w:t>sim_abundance</w:t>
      </w:r>
      <w:r>
        <w:t xml:space="preserve"> argument settings. Alternatively, key values from these models (e.g. Z and N matrices) can be used instead of simulated values. Default parameters used in </w:t>
      </w:r>
      <w:r>
        <w:rPr>
          <w:rStyle w:val="VerbatimChar"/>
        </w:rPr>
        <w:t>sim_abundance</w:t>
      </w:r>
      <w:r>
        <w:t xml:space="preserve"> were largely inspired by estimates from the survey-based model used to assess the stock [22]. Based on this work, average total mortality was roughly centered around 0.5 (</w:t>
      </w:r>
      <m:oMath>
        <m:sSub>
          <m:sSubPr>
            <m:ctrlPr>
              <w:rPr>
                <w:rFonts w:ascii="Cambria Math" w:hAnsi="Cambria Math"/>
              </w:rPr>
            </m:ctrlPr>
          </m:sSubPr>
          <m:e>
            <m:r>
              <w:rPr>
                <w:rFonts w:ascii="Cambria Math" w:hAnsi="Cambria Math"/>
              </w:rPr>
              <m:t>μ</m:t>
            </m:r>
          </m:e>
          <m:sub>
            <m:r>
              <w:rPr>
                <w:rFonts w:ascii="Cambria Math" w:hAnsi="Cambria Math"/>
              </w:rPr>
              <m:t>Z</m:t>
            </m:r>
          </m:sub>
        </m:sSub>
      </m:oMath>
      <w:r>
        <w:t xml:space="preserve">; argument </w:t>
      </w:r>
      <w:r>
        <w:rPr>
          <w:rStyle w:val="VerbatimChar"/>
        </w:rPr>
        <w:t>log_mean</w:t>
      </w:r>
      <w:r>
        <w:t xml:space="preserve"> in </w:t>
      </w:r>
      <w:r>
        <w:rPr>
          <w:rStyle w:val="VerbatimChar"/>
        </w:rPr>
        <w:t>sim_Z</w:t>
      </w:r>
      <w:r>
        <w:t xml:space="preserve"> closure) and we allowed it to make similar changes in magnitude through time and across ages by setting the standard deviation of log total mortality to 0.2 (</w:t>
      </w:r>
      <m:oMath>
        <m:sSub>
          <m:sSubPr>
            <m:ctrlPr>
              <w:rPr>
                <w:rFonts w:ascii="Cambria Math" w:hAnsi="Cambria Math"/>
              </w:rPr>
            </m:ctrlPr>
          </m:sSubPr>
          <m:e>
            <m:r>
              <w:rPr>
                <w:rFonts w:ascii="Cambria Math" w:hAnsi="Cambria Math"/>
              </w:rPr>
              <m:t>σ</m:t>
            </m:r>
          </m:e>
          <m:sub>
            <m:r>
              <w:rPr>
                <w:rFonts w:ascii="Cambria Math" w:hAnsi="Cambria Math"/>
              </w:rPr>
              <m:t>Z</m:t>
            </m:r>
          </m:sub>
        </m:sSub>
      </m:oMath>
      <w:r>
        <w:t xml:space="preserve">; argument </w:t>
      </w:r>
      <w:r>
        <w:rPr>
          <w:rStyle w:val="VerbatimChar"/>
        </w:rPr>
        <w:t>log_sd</w:t>
      </w:r>
      <w:r>
        <w:t xml:space="preserve"> in </w:t>
      </w:r>
      <w:r>
        <w:rPr>
          <w:rStyle w:val="VerbatimChar"/>
        </w:rPr>
        <w:t>sim_Z</w:t>
      </w:r>
      <w:r>
        <w:t xml:space="preserve"> closure) and the correlations to 0.9 and 0.5 in the age and year dimensions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xml:space="preserve">; </w:t>
      </w:r>
      <w:r>
        <w:rPr>
          <w:rStyle w:val="VerbatimChar"/>
        </w:rPr>
        <w:t>phi_age</w:t>
      </w:r>
      <w:r>
        <w:t xml:space="preserve"> and </w:t>
      </w:r>
      <w:r>
        <w:rPr>
          <w:rStyle w:val="VerbatimChar"/>
        </w:rPr>
        <w:t>phi_year</w:t>
      </w:r>
      <w:r>
        <w:t xml:space="preserve">), respectively. Likewise, </w:t>
      </w:r>
      <w:r>
        <w:rPr>
          <w:rStyle w:val="VerbatimChar"/>
        </w:rPr>
        <w:t>sim_R</w:t>
      </w:r>
      <w:r>
        <w:t xml:space="preserve"> values were modified to generate similar patterns in recruitment as those estimated by the model. Ages groups to simulate across ranged from age 1 to 20 (</w:t>
      </w:r>
      <m:oMath>
        <m:r>
          <w:rPr>
            <w:rFonts w:ascii="Cambria Math" w:hAnsi="Cambria Math"/>
          </w:rPr>
          <m:t>a</m:t>
        </m:r>
      </m:oMath>
      <w:r>
        <w:t xml:space="preserve">; </w:t>
      </w:r>
      <w:r>
        <w:rPr>
          <w:rStyle w:val="VerbatimChar"/>
        </w:rPr>
        <w:t>ages</w:t>
      </w:r>
      <w:r>
        <w:t xml:space="preserve"> argument) to capture the tails of the population, and 20 years were simulated (</w:t>
      </w:r>
      <m:oMath>
        <m:r>
          <w:rPr>
            <w:rFonts w:ascii="Cambria Math" w:hAnsi="Cambria Math"/>
          </w:rPr>
          <m:t>y</m:t>
        </m:r>
      </m:oMath>
      <w:r>
        <w:t xml:space="preserve">; </w:t>
      </w:r>
      <w:r>
        <w:rPr>
          <w:rStyle w:val="VerbatimChar"/>
        </w:rPr>
        <w:t>years</w:t>
      </w:r>
      <w:r>
        <w:t xml:space="preserve"> argument) to capture some dynamics. Finally, </w:t>
      </w:r>
      <w:r>
        <w:lastRenderedPageBreak/>
        <w:t>von Bertalanffy growth parameters were roughly based on estimates from cod in the region [23]. While the choices made are obviously imperfect and ad hoc, it is not necessary to generate a perfect representation of the population as the goal here is to generate a dynamic population to survey. What is key is that we work with a known population from which we can evaluate the performance of specific survey designs and analyses.</w:t>
      </w:r>
    </w:p>
    <w:p w14:paraId="5BA0735C" w14:textId="77777777" w:rsidR="00380553" w:rsidRDefault="000E48A1">
      <w:pPr>
        <w:pStyle w:val="Heading2"/>
      </w:pPr>
      <w:bookmarkStart w:id="90" w:name="define-spatial-parameters"/>
      <w:r>
        <w:t>3. Define spatial parameters</w:t>
      </w:r>
      <w:bookmarkEnd w:id="90"/>
    </w:p>
    <w:p w14:paraId="35767E58" w14:textId="77777777" w:rsidR="00380553" w:rsidRDefault="000E48A1">
      <w:pPr>
        <w:pStyle w:val="FirstParagraph"/>
      </w:pPr>
      <w:r>
        <w:t>Ideally this step would be no more difficult than step 2 as the inputs required could come from a spatially-explicit age-structured model fit to real data. Such estimates, however, are rare and we can confirm that no such model has been developed and fit to data from our case study population. Unless a user has access to such estimates, parameter estimates will need to manually defined using visual comparisons of real and simulated data. A user will have a first-cut simulation of some survey data by following steps 1 and 2, and the plotting functions provided with the package will provide a means of visually exploring these data. For comparison purposes, actual survey data will need to be processed and visual patterns in the spatial distribution of each age will need to be inspected. It was in this step that we noticed that ages 1 to 4 tend to occupy different areas while ages 5+ occupy similar space for the cod population we focused on. This observation motivated the coupling of the spatial noise of ages 5+ (</w:t>
      </w:r>
      <w:r>
        <w:rPr>
          <w:rStyle w:val="VerbatimChar"/>
        </w:rPr>
        <w:t>group_ages</w:t>
      </w:r>
      <w:r>
        <w:t xml:space="preserve"> argument in the </w:t>
      </w:r>
      <w:r>
        <w:rPr>
          <w:rStyle w:val="VerbatimChar"/>
        </w:rPr>
        <w:t>sim_ays_covar</w:t>
      </w:r>
      <w:r>
        <w:t xml:space="preserve"> closure), which forces this component of the population to occupy the same space, and the moderate value of 0.5 for the correlation in the spatial distribution across ages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w:t>
      </w:r>
      <w:r>
        <w:rPr>
          <w:rStyle w:val="VerbatimChar"/>
        </w:rPr>
        <w:t>phi_age</w:t>
      </w:r>
      <w:r>
        <w:t xml:space="preserve"> argument in the </w:t>
      </w:r>
      <w:r>
        <w:rPr>
          <w:rStyle w:val="VerbatimChar"/>
        </w:rPr>
        <w:t>sim_ays_covar</w:t>
      </w:r>
      <w:r>
        <w:t xml:space="preserve"> closure). Year-to-year plots of the real data also revealed considerable inertia in the space occupied by each age group; this observation motivated a fairly high value of 0.9 for the correlation in the spatial distribution </w:t>
      </w:r>
      <w:r>
        <w:lastRenderedPageBreak/>
        <w:t>across years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w:t>
      </w:r>
      <w:r>
        <w:rPr>
          <w:rStyle w:val="VerbatimChar"/>
        </w:rPr>
        <w:t>phi_year</w:t>
      </w:r>
      <w:r>
        <w:t xml:space="preserve"> argument in the </w:t>
      </w:r>
      <w:r>
        <w:rPr>
          <w:rStyle w:val="VerbatimChar"/>
        </w:rPr>
        <w:t>sim_ays_covar</w:t>
      </w:r>
      <w:r>
        <w:t xml:space="preserve"> closure). Finally, the range of the spatial correlation (</w:t>
      </w:r>
      <m:oMath>
        <m:r>
          <w:rPr>
            <w:rFonts w:ascii="Cambria Math" w:hAnsi="Cambria Math"/>
          </w:rPr>
          <m:t>r</m:t>
        </m:r>
      </m:oMath>
      <w:r>
        <w:t xml:space="preserve">; </w:t>
      </w:r>
      <w:r>
        <w:rPr>
          <w:rStyle w:val="VerbatimChar"/>
        </w:rPr>
        <w:t>range</w:t>
      </w:r>
      <w:r>
        <w:t xml:space="preserve"> argument in the </w:t>
      </w:r>
      <w:r>
        <w:rPr>
          <w:rStyle w:val="VerbatimChar"/>
        </w:rPr>
        <w:t>sim_ays_covar</w:t>
      </w:r>
      <w:r>
        <w:t xml:space="preserve"> closure) was iteratively modified until the simulated population exhibited a similar level of patchiness as the real data, and the standard deviation of the age-year-space process (</w:t>
      </w:r>
      <m:oMath>
        <m:sSub>
          <m:sSubPr>
            <m:ctrlPr>
              <w:rPr>
                <w:rFonts w:ascii="Cambria Math" w:hAnsi="Cambria Math"/>
              </w:rPr>
            </m:ctrlPr>
          </m:sSubPr>
          <m:e>
            <m:r>
              <w:rPr>
                <w:rFonts w:ascii="Cambria Math" w:hAnsi="Cambria Math"/>
              </w:rPr>
              <m:t>σ</m:t>
            </m:r>
          </m:e>
          <m:sub>
            <m:r>
              <w:rPr>
                <w:rFonts w:ascii="Cambria Math" w:hAnsi="Cambria Math"/>
              </w:rPr>
              <m:t>ξ</m:t>
            </m:r>
          </m:sub>
        </m:sSub>
      </m:oMath>
      <w:r>
        <w:t xml:space="preserve">; </w:t>
      </w:r>
      <w:r>
        <w:rPr>
          <w:rStyle w:val="VerbatimChar"/>
        </w:rPr>
        <w:t>sd</w:t>
      </w:r>
      <w:r>
        <w:t xml:space="preserve"> argument in the </w:t>
      </w:r>
      <w:r>
        <w:rPr>
          <w:rStyle w:val="VerbatimChar"/>
        </w:rPr>
        <w:t>sim_ays_covar</w:t>
      </w:r>
      <w:r>
        <w:t xml:space="preserve"> closure) was increased to generate set catches with tails similar to those observed in the real data (cod catches in the area tend to be zero-inflated and heavy-tailed). Finally, visual inspection of the real data revealed that the largest catches tended to be centered on sets conducted in 200 m of water; a parabolic relationship, defined using the </w:t>
      </w:r>
      <w:r>
        <w:rPr>
          <w:rStyle w:val="VerbatimChar"/>
        </w:rPr>
        <w:t>sim_parabola</w:t>
      </w:r>
      <w:r>
        <w:t xml:space="preserve"> closure, with a mean of 200 m and standard deviation of 70 m approximated this pattern.</w:t>
      </w:r>
    </w:p>
    <w:p w14:paraId="1DD9BB5B" w14:textId="77777777" w:rsidR="00380553" w:rsidRDefault="000E48A1">
      <w:pPr>
        <w:pStyle w:val="Heading1"/>
      </w:pPr>
      <w:bookmarkStart w:id="91" w:name="research-opportunities"/>
      <w:r>
        <w:t>Research opportunities</w:t>
      </w:r>
      <w:bookmarkEnd w:id="91"/>
    </w:p>
    <w:p w14:paraId="44F54D2D" w14:textId="77777777" w:rsidR="00380553" w:rsidRDefault="000E48A1">
      <w:pPr>
        <w:pStyle w:val="FirstParagraph"/>
      </w:pPr>
      <w:r>
        <w:t xml:space="preserve">The case study described in </w:t>
      </w:r>
      <w:hyperlink w:anchor="s1-appendix-case-study">
        <w:r>
          <w:rPr>
            <w:rStyle w:val="Hyperlink"/>
            <w:b/>
          </w:rPr>
          <w:t>S1 Appendix</w:t>
        </w:r>
      </w:hyperlink>
      <w:r>
        <w:t xml:space="preserve"> provides one example of how </w:t>
      </w:r>
      <w:r>
        <w:rPr>
          <w:rStyle w:val="VerbatimChar"/>
          <w:b/>
        </w:rPr>
        <w:t>SimSurvey</w:t>
      </w:r>
      <w:r>
        <w:t xml:space="preserve"> can be used to simulation test the design of fisheries-independent trawl surveys. There are multiple layers to the sampling design of such surveys and the end results are linked with the way such data are analyzed. Below we outline some examples where the </w:t>
      </w:r>
      <w:r>
        <w:rPr>
          <w:rStyle w:val="VerbatimChar"/>
          <w:b/>
        </w:rPr>
        <w:t>SimSurvey</w:t>
      </w:r>
      <w:r>
        <w:t xml:space="preserve"> package may aid future research efforts.</w:t>
      </w:r>
    </w:p>
    <w:p w14:paraId="119E9D41" w14:textId="77777777" w:rsidR="00380553" w:rsidRDefault="000E48A1">
      <w:pPr>
        <w:pStyle w:val="Heading2"/>
      </w:pPr>
      <w:bookmarkStart w:id="92" w:name="design-or-model-based-approach"/>
      <w:r>
        <w:t>Design or model-based approach</w:t>
      </w:r>
      <w:bookmarkEnd w:id="92"/>
    </w:p>
    <w:p w14:paraId="0D037B4B" w14:textId="77777777" w:rsidR="00380553" w:rsidRDefault="000E48A1">
      <w:pPr>
        <w:pStyle w:val="FirstParagraph"/>
      </w:pPr>
      <w:r>
        <w:t xml:space="preserve">The analysis of data from fisheries-independent surveys have generally been confined to design-based mean and variance estimates of abundance using standard formula for stratified-random designs [24]. Nevertheless, there has long been interest in using model-based approaches to improve abundance estimates [11,25,26]. </w:t>
      </w:r>
      <w:r>
        <w:rPr>
          <w:rStyle w:val="VerbatimChar"/>
          <w:b/>
        </w:rPr>
        <w:t>SimSurvey</w:t>
      </w:r>
      <w:r>
        <w:t xml:space="preserve"> can serve as a convenient tool for simulation testing mean and variance estimates provided by a range of different approaches </w:t>
      </w:r>
      <w:r>
        <w:lastRenderedPageBreak/>
        <w:t xml:space="preserve">(design-based analyses, bootstrap estimates, generalized additive models, geostatistical models, etc.). Moreover, the full analytical pathway for obtaining age-disaggregated estimates of abundance has rarely been simulation tested. Existing and future approaches for calculating age-based indices of abundance can be simulation tested using </w:t>
      </w:r>
      <w:r>
        <w:rPr>
          <w:rStyle w:val="VerbatimChar"/>
          <w:b/>
        </w:rPr>
        <w:t>SimSurvey</w:t>
      </w:r>
      <w:r>
        <w:t>.</w:t>
      </w:r>
    </w:p>
    <w:p w14:paraId="599D93F5" w14:textId="77777777" w:rsidR="00380553" w:rsidRDefault="000E48A1">
      <w:pPr>
        <w:pStyle w:val="Heading2"/>
      </w:pPr>
      <w:bookmarkStart w:id="93" w:name="growth-analyses"/>
      <w:r>
        <w:t>Growth analyses</w:t>
      </w:r>
      <w:bookmarkEnd w:id="93"/>
    </w:p>
    <w:p w14:paraId="0D420230" w14:textId="77777777" w:rsidR="00380553" w:rsidRDefault="000E48A1">
      <w:pPr>
        <w:pStyle w:val="FirstParagraph"/>
      </w:pPr>
      <w:r>
        <w:t xml:space="preserve">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 [27]. Results from the case study (see </w:t>
      </w:r>
      <w:hyperlink w:anchor="s1-appendix-case-study">
        <w:r>
          <w:rPr>
            <w:rStyle w:val="Hyperlink"/>
            <w:b/>
          </w:rPr>
          <w:t>S1 Appendix</w:t>
        </w:r>
      </w:hyperlink>
      <w:r>
        <w:t xml:space="preserve">) reiterate this point and </w:t>
      </w:r>
      <w:r>
        <w:rPr>
          <w:rStyle w:val="VerbatimChar"/>
          <w:b/>
        </w:rPr>
        <w:t>SimSurvey</w:t>
      </w:r>
      <w:r>
        <w:t xml:space="preserve"> may serve as a platform for testing potential model-based solutions to this problem [27].</w:t>
      </w:r>
    </w:p>
    <w:p w14:paraId="385A994B" w14:textId="77777777" w:rsidR="00380553" w:rsidRDefault="000E48A1">
      <w:pPr>
        <w:pStyle w:val="Heading2"/>
      </w:pPr>
      <w:bookmarkStart w:id="94" w:name="random-or-stratified-sampling"/>
      <w:r>
        <w:t>Random or stratified sampling</w:t>
      </w:r>
      <w:bookmarkEnd w:id="94"/>
    </w:p>
    <w:p w14:paraId="06B7B262" w14:textId="77777777" w:rsidR="00380553" w:rsidRDefault="000E48A1">
      <w:pPr>
        <w:pStyle w:val="FirstParagraph"/>
      </w:pPr>
      <w:r>
        <w:rPr>
          <w:rStyle w:val="VerbatimChar"/>
          <w:b/>
        </w:rPr>
        <w:t>SimSurvey</w:t>
      </w:r>
      <w:r>
        <w:t xml:space="preserve"> can be used to compare the precision and bias of population estimates obtained using random or stratified sampling. Simple random sampling can be implemented using a grid with one strata (e.g. </w:t>
      </w:r>
      <w:r>
        <w:rPr>
          <w:rStyle w:val="VerbatimChar"/>
        </w:rPr>
        <w:t>make_grid(depth_range = c(0, 1000), strat_breaks = c(0, 1000), strat_split = 0)</w:t>
      </w:r>
      <w:r>
        <w:t xml:space="preserve">). Sub-sampling of ages can also be random rather than length-stratified by setting the </w:t>
      </w:r>
      <w:r>
        <w:rPr>
          <w:rStyle w:val="VerbatimChar"/>
        </w:rPr>
        <w:t>age_sampling</w:t>
      </w:r>
      <w:r>
        <w:t xml:space="preserve"> argument in the </w:t>
      </w:r>
      <w:r>
        <w:rPr>
          <w:rStyle w:val="VerbatimChar"/>
        </w:rPr>
        <w:t>sim_survey</w:t>
      </w:r>
      <w:r>
        <w:t xml:space="preserve"> function to </w:t>
      </w:r>
      <w:r>
        <w:rPr>
          <w:rStyle w:val="VerbatimChar"/>
        </w:rPr>
        <w:t>"random"</w:t>
      </w:r>
      <w:r>
        <w:t xml:space="preserve"> rather than </w:t>
      </w:r>
      <w:r>
        <w:rPr>
          <w:rStyle w:val="VerbatimChar"/>
        </w:rPr>
        <w:t>"stratified"</w:t>
      </w:r>
      <w:r>
        <w:t>. This can facilitate research similar to work presented in Puerta et al. [6].</w:t>
      </w:r>
    </w:p>
    <w:p w14:paraId="50430ECD" w14:textId="77777777" w:rsidR="00380553" w:rsidRDefault="000E48A1">
      <w:pPr>
        <w:pStyle w:val="Heading1"/>
      </w:pPr>
      <w:bookmarkStart w:id="95" w:name="future-directions"/>
      <w:r>
        <w:lastRenderedPageBreak/>
        <w:t>Future directions</w:t>
      </w:r>
      <w:bookmarkEnd w:id="95"/>
    </w:p>
    <w:p w14:paraId="379BA6F7" w14:textId="77777777" w:rsidR="00380553" w:rsidRDefault="000E48A1">
      <w:pPr>
        <w:pStyle w:val="FirstParagraph"/>
      </w:pPr>
      <w:r>
        <w:t xml:space="preserve">Up to now, the package has focused on the effects of sampling design on the precision and bias of population estimates obtained from fisheries-independent surveys; however, the costs associated with sampling has yet to be considered. In future iterations of </w:t>
      </w:r>
      <w:r>
        <w:rPr>
          <w:rStyle w:val="VerbatimChar"/>
          <w:b/>
        </w:rPr>
        <w:t>SimSurvey</w:t>
      </w:r>
      <w:r>
        <w:t>, we hope to 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will therefore endeavor to add functions for simulating multi-species surveys. Finally, it would be useful to add an option for testing the consequences of surveys with partial coverage of a population as survey coverage is a frequent concern in stock assessment.</w:t>
      </w:r>
    </w:p>
    <w:p w14:paraId="6961190F" w14:textId="77777777" w:rsidR="00380553" w:rsidRDefault="000E48A1">
      <w:pPr>
        <w:pStyle w:val="Heading1"/>
      </w:pPr>
      <w:bookmarkStart w:id="96" w:name="summary"/>
      <w:r>
        <w:t>Summary</w:t>
      </w:r>
      <w:bookmarkEnd w:id="96"/>
    </w:p>
    <w:p w14:paraId="4D0B51A7" w14:textId="77777777" w:rsidR="00380553" w:rsidRDefault="000E48A1">
      <w:pPr>
        <w:pStyle w:val="FirstParagraph"/>
      </w:pPr>
      <w:r>
        <w:t xml:space="preserve">The </w:t>
      </w:r>
      <w:r>
        <w:rPr>
          <w:rStyle w:val="VerbatimChar"/>
          <w:b/>
        </w:rPr>
        <w:t>SimSurvey</w:t>
      </w:r>
      <w:r>
        <w:t xml:space="preserve"> package serves as a tool for simulating stratified random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and correlation across ages, years and space can be defined. Together, two functions (</w:t>
      </w:r>
      <w:r>
        <w:rPr>
          <w:rStyle w:val="VerbatimChar"/>
        </w:rPr>
        <w:t>sim_abundance</w:t>
      </w:r>
      <w:r>
        <w:t xml:space="preserve"> and </w:t>
      </w:r>
      <w:r>
        <w:rPr>
          <w:rStyle w:val="VerbatimChar"/>
        </w:rPr>
        <w:t>sim_distribution</w:t>
      </w:r>
      <w:r>
        <w:t xml:space="preserve">) are capable of simulating a wide range of populations with different life histories, depth associations and spatial properties. The next necessary steps to generating data similar to actual observations is to conduct a survey. In this package we </w:t>
      </w:r>
      <w:r>
        <w:lastRenderedPageBreak/>
        <w:t xml:space="preserve">implement a function, </w:t>
      </w:r>
      <w:r>
        <w:rPr>
          <w:rStyle w:val="VerbatimChar"/>
        </w:rPr>
        <w:t>sim_survey</w:t>
      </w:r>
      <w:r>
        <w:t>, that conducts a stratified random survey of the population. The sampling process is governed by the area covered by the trawl as well as age-specific catchability. Sub-sampling protocol (length and age sampling) can also be varied. As such, data from a wide range of surveys can be simulated.</w:t>
      </w:r>
    </w:p>
    <w:p w14:paraId="46486183" w14:textId="77777777" w:rsidR="00380553" w:rsidRDefault="000E48A1">
      <w:pPr>
        <w:pStyle w:val="BodyText"/>
      </w:pPr>
      <w:r>
        <w:t xml:space="preserve">A large number of statistical models that may be tested using these simulated data, but, implementing a variety of analytical approaches was outside the scope of this package. Instead we focus on analyzing simulated stratified-random survey data using a design-based stratified analysis. A stratified analysis is facilitated using the </w:t>
      </w:r>
      <w:r>
        <w:rPr>
          <w:rStyle w:val="VerbatimChar"/>
        </w:rPr>
        <w:t>run_strat</w:t>
      </w:r>
      <w:r>
        <w:t xml:space="preserve"> function and the precision and accuracy of the results (e.g. RMSE) can be calculated using </w:t>
      </w:r>
      <w:r>
        <w:rPr>
          <w:rStyle w:val="VerbatimChar"/>
        </w:rPr>
        <w:t>strat_error</w:t>
      </w:r>
      <w:r>
        <w:t xml:space="preserve">. This is a simple and widely-used analysis, and the speed at which it runs allows for a wide range of survey designs to be tested, via the </w:t>
      </w:r>
      <w:r>
        <w:rPr>
          <w:rStyle w:val="VerbatimChar"/>
        </w:rPr>
        <w:t>test_surveys</w:t>
      </w:r>
      <w:r>
        <w:t xml:space="preserve"> function, in a reasonable time-frame.</w:t>
      </w:r>
    </w:p>
    <w:p w14:paraId="61D1C35E" w14:textId="77777777" w:rsidR="00380553" w:rsidRDefault="000E48A1">
      <w:pPr>
        <w:pStyle w:val="BodyText"/>
      </w:pPr>
      <w:r>
        <w:t xml:space="preserve">Simulation testing is an important tool in the field of fisheries science as the inferred status of fish stocks hinge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 </w:t>
      </w:r>
      <w:r>
        <w:rPr>
          <w:rStyle w:val="VerbatimChar"/>
          <w:b/>
        </w:rPr>
        <w:t>SimSurvey</w:t>
      </w:r>
      <w:r>
        <w:t xml:space="preserve">, have been developed to test the design and analyses of complex surveys. We have made </w:t>
      </w:r>
      <w:r>
        <w:rPr>
          <w:rStyle w:val="VerbatimChar"/>
          <w:b/>
        </w:rPr>
        <w:t>SimSurvey</w:t>
      </w:r>
      <w:r>
        <w:t xml:space="preserve"> as open and accessible as possible to allow the broader community to validate, reuse and improve this package. We hope that open-source sharing will extend the value of such simulation frameworks and we encourage users to extend the package for their own needs and contribute to future versions.</w:t>
      </w:r>
    </w:p>
    <w:p w14:paraId="4740D2C0" w14:textId="77777777" w:rsidR="00380553" w:rsidRDefault="000E48A1">
      <w:pPr>
        <w:pStyle w:val="Heading1"/>
      </w:pPr>
      <w:bookmarkStart w:id="97" w:name="acknowledgements"/>
      <w:r>
        <w:lastRenderedPageBreak/>
        <w:t>Acknowledgements</w:t>
      </w:r>
      <w:bookmarkEnd w:id="97"/>
    </w:p>
    <w:p w14:paraId="1CE1F548" w14:textId="77777777" w:rsidR="00380553" w:rsidRDefault="000E48A1">
      <w:pPr>
        <w:pStyle w:val="FirstParagraph"/>
      </w:pPr>
      <w:r>
        <w:t>This work has benefited from valuable feedback from numerous colleagues, including Aaron Adamack, Alejandro Buren, Noel Cadigan, Karen Dwyer, Geoff Evans, Paul Higdon, Danny Ings, Mariano Koen-Alonso, Joanne Morgan, Derek Osborne, Pierre Pepin, Dwayne Pittman, Don Power, Craig Purchase, Martha Robertson, Mark Simpson, Brad Squires, Don Stansbury and Peter Upward. We also thank Dave Cote and Joanne Morgan for providing constructive comments on a previous version of this manuscript. Finally, the package and the manuscript were greatly improved by feedback from two anonymous reviewers. This work was supported by the NSERC visiting-fellow program and Fisheries and Oceans Canada.</w:t>
      </w:r>
    </w:p>
    <w:p w14:paraId="238B835B" w14:textId="77777777" w:rsidR="00380553" w:rsidRDefault="000E48A1">
      <w:pPr>
        <w:pStyle w:val="Heading1"/>
      </w:pPr>
      <w:bookmarkStart w:id="98" w:name="s1-appendix-case-study"/>
      <w:r>
        <w:t>S1 Appendix: Case study</w:t>
      </w:r>
      <w:bookmarkEnd w:id="98"/>
    </w:p>
    <w:p w14:paraId="3A3AF660" w14:textId="77777777" w:rsidR="00380553" w:rsidRDefault="000E48A1">
      <w:pPr>
        <w:pStyle w:val="FirstParagraph"/>
      </w:pPr>
      <w:r>
        <w:t xml:space="preserve">The construction of the </w:t>
      </w:r>
      <w:r>
        <w:rPr>
          <w:rStyle w:val="VerbatimChar"/>
          <w:b/>
        </w:rPr>
        <w:t>SimSurvey</w:t>
      </w:r>
      <w:r>
        <w:t xml:space="preserve"> package was motivated by a need to assess the sampling design of trawl surveys conducted along the Newfoundland and Labrador shelf by Fisheries and Oceans Canada. As a tangible first step, we focused our efforts on emulating data from the survey of cod in NAFO Subdivision 3Ps since it is one of the most dynamic and heavily sampled stocks in the region. Function settings were iteratively modified until it was difficult to distinguish the simulated data from real survey data; these values were set as the defaults for the main functions in the package. Here we evaluate the efficacy of alternate sampling protocols by assessing deviation of stratified estimates of abundance [12] from the true abundance available to the survey. Although assessing model-based analyses was an option, we focused on the design-based stratified analysis for simplicity and because of its widespread use. The code below displays the core defaults will replicate the results of this case study. Results produced here are </w:t>
      </w:r>
      <w:r>
        <w:lastRenderedPageBreak/>
        <w:t xml:space="preserve">the same as those produced and displayed in a series of figures in the </w:t>
      </w:r>
      <w:hyperlink w:anchor="test_surveys">
        <w:r>
          <w:rPr>
            <w:rStyle w:val="Hyperlink"/>
            <w:b/>
          </w:rPr>
          <w:t>test_surveys</w:t>
        </w:r>
      </w:hyperlink>
      <w:r>
        <w:t xml:space="preserve"> section of the paper.</w:t>
      </w:r>
    </w:p>
    <w:p w14:paraId="030AA32F" w14:textId="77777777" w:rsidR="00380553" w:rsidRDefault="000E48A1">
      <w:pPr>
        <w:pStyle w:val="SourceCode"/>
      </w:pPr>
      <w:r>
        <w:rPr>
          <w:rStyle w:val="CommentTok"/>
        </w:rPr>
        <w:t># install.packages("remotes")</w:t>
      </w:r>
      <w:r>
        <w:br/>
      </w:r>
      <w:r>
        <w:rPr>
          <w:rStyle w:val="CommentTok"/>
        </w:rPr>
        <w:t># remotes::install_github("PaulRegular/SimSurvey")</w:t>
      </w:r>
      <w:r>
        <w:br/>
      </w:r>
      <w:r>
        <w:rPr>
          <w:rStyle w:val="CommentTok"/>
        </w:rPr>
        <w:t># library(SimSurvey)</w:t>
      </w:r>
      <w:r>
        <w:br/>
      </w:r>
      <w:r>
        <w:br/>
      </w:r>
      <w:r>
        <w:rPr>
          <w:rStyle w:val="KeywordTok"/>
        </w:rPr>
        <w:t>set.seed</w:t>
      </w:r>
      <w:r>
        <w:rPr>
          <w:rStyle w:val="NormalTok"/>
        </w:rPr>
        <w:t>(</w:t>
      </w:r>
      <w:r>
        <w:rPr>
          <w:rStyle w:val="DecValTok"/>
        </w:rPr>
        <w:t>438</w:t>
      </w:r>
      <w:r>
        <w:rPr>
          <w:rStyle w:val="NormalTok"/>
        </w:rPr>
        <w:t>)</w:t>
      </w:r>
      <w:r>
        <w:br/>
      </w:r>
      <w:r>
        <w:br/>
      </w:r>
      <w:r>
        <w:rPr>
          <w:rStyle w:val="NormalTok"/>
        </w:rPr>
        <w:t>abundance &lt;-</w:t>
      </w:r>
      <w:r>
        <w:rPr>
          <w:rStyle w:val="StringTok"/>
        </w:rPr>
        <w:t xml:space="preserve"> </w:t>
      </w:r>
      <w:r>
        <w:rPr>
          <w:rStyle w:val="KeywordTok"/>
        </w:rPr>
        <w:t>sim_abundance</w:t>
      </w:r>
      <w:r>
        <w:rPr>
          <w:rStyle w:val="NormalTok"/>
        </w:rPr>
        <w:t>(</w:t>
      </w:r>
      <w:r>
        <w:br/>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DecValTok"/>
        </w:rPr>
        <w:t>30000000</w:t>
      </w:r>
      <w:r>
        <w:rPr>
          <w:rStyle w:val="NormalTok"/>
        </w:rPr>
        <w:t>),</w:t>
      </w:r>
      <w:r>
        <w:br/>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0.5</w:t>
      </w:r>
      <w:r>
        <w:rPr>
          <w:rStyle w:val="NormalTok"/>
        </w:rPr>
        <w:t>),</w:t>
      </w:r>
      <w:r>
        <w:br/>
      </w:r>
      <w:r>
        <w:rPr>
          <w:rStyle w:val="NormalTok"/>
        </w:rPr>
        <w:t xml:space="preserve">            </w:t>
      </w:r>
      <w:r>
        <w:rPr>
          <w:rStyle w:val="DataTypeTok"/>
        </w:rPr>
        <w:t>log_sd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r>
        <w:br/>
      </w:r>
      <w:r>
        <w:rPr>
          <w:rStyle w:val="NormalTok"/>
        </w:rPr>
        <w:t xml:space="preserve">            </w:t>
      </w:r>
      <w:r>
        <w:rPr>
          <w:rStyle w:val="DataTypeTok"/>
        </w:rPr>
        <w:t>phi_year =</w:t>
      </w:r>
      <w:r>
        <w:rPr>
          <w:rStyle w:val="NormalTok"/>
        </w:rPr>
        <w:t xml:space="preserve"> </w:t>
      </w:r>
      <w:r>
        <w:rPr>
          <w:rStyle w:val="FloatTok"/>
        </w:rPr>
        <w:t>0.5</w:t>
      </w:r>
      <w:r>
        <w:rPr>
          <w:rStyle w:val="NormalTok"/>
        </w:rPr>
        <w:t>),</w:t>
      </w:r>
      <w:r>
        <w:br/>
      </w:r>
      <w:r>
        <w:rPr>
          <w:rStyle w:val="NormalTok"/>
        </w:rPr>
        <w:t xml:space="preserve">  </w:t>
      </w:r>
      <w:r>
        <w:rPr>
          <w:rStyle w:val="DataTypeTok"/>
        </w:rPr>
        <w:t>growth =</w:t>
      </w:r>
      <w:r>
        <w:rPr>
          <w:rStyle w:val="NormalTok"/>
        </w:rPr>
        <w:t xml:space="preserve"> </w:t>
      </w:r>
      <w:r>
        <w:rPr>
          <w:rStyle w:val="KeywordTok"/>
        </w:rPr>
        <w:t>sim_vonB</w:t>
      </w:r>
      <w:r>
        <w:rPr>
          <w:rStyle w:val="NormalTok"/>
        </w:rPr>
        <w:t>(</w:t>
      </w:r>
      <w:r>
        <w:rPr>
          <w:rStyle w:val="DataTypeTok"/>
        </w:rPr>
        <w:t>Linf =</w:t>
      </w:r>
      <w:r>
        <w:rPr>
          <w:rStyle w:val="NormalTok"/>
        </w:rPr>
        <w:t xml:space="preserve"> </w:t>
      </w:r>
      <w:r>
        <w:rPr>
          <w:rStyle w:val="DecValTok"/>
        </w:rPr>
        <w:t>120</w:t>
      </w:r>
      <w:r>
        <w:rPr>
          <w:rStyle w:val="NormalTok"/>
        </w:rPr>
        <w:t xml:space="preserve">, </w:t>
      </w:r>
      <w:r>
        <w:br/>
      </w:r>
      <w:r>
        <w:rPr>
          <w:rStyle w:val="NormalTok"/>
        </w:rPr>
        <w:t xml:space="preserve">                    </w:t>
      </w:r>
      <w:r>
        <w:rPr>
          <w:rStyle w:val="DataTypeTok"/>
        </w:rPr>
        <w:t>L0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K =</w:t>
      </w:r>
      <w:r>
        <w:rPr>
          <w:rStyle w:val="NormalTok"/>
        </w:rPr>
        <w:t xml:space="preserve"> </w:t>
      </w:r>
      <w:r>
        <w:rPr>
          <w:rStyle w:val="FloatTok"/>
        </w:rPr>
        <w:t>0.1</w:t>
      </w:r>
      <w:r>
        <w:rPr>
          <w:rStyle w:val="NormalTok"/>
        </w:rPr>
        <w:t>,</w:t>
      </w:r>
      <w:r>
        <w:br/>
      </w:r>
      <w:r>
        <w:rPr>
          <w:rStyle w:val="NormalTok"/>
        </w:rPr>
        <w:t xml:space="preserve">                    </w:t>
      </w:r>
      <w:r>
        <w:rPr>
          <w:rStyle w:val="DataTypeTok"/>
        </w:rPr>
        <w:t>log_sd =</w:t>
      </w:r>
      <w:r>
        <w:rPr>
          <w:rStyle w:val="NormalTok"/>
        </w:rPr>
        <w:t xml:space="preserve"> </w:t>
      </w:r>
      <w:r>
        <w:rPr>
          <w:rStyle w:val="FloatTok"/>
        </w:rPr>
        <w:t>0.1</w:t>
      </w:r>
      <w:r>
        <w:rPr>
          <w:rStyle w:val="NormalTok"/>
        </w:rPr>
        <w:t xml:space="preserve">, </w:t>
      </w:r>
      <w:r>
        <w:br/>
      </w:r>
      <w:r>
        <w:rPr>
          <w:rStyle w:val="NormalTok"/>
        </w:rPr>
        <w:t xml:space="preserve">                    </w:t>
      </w:r>
      <w:r>
        <w:rPr>
          <w:rStyle w:val="DataTypeTok"/>
        </w:rPr>
        <w:t>length_group =</w:t>
      </w:r>
      <w:r>
        <w:rPr>
          <w:rStyle w:val="NormalTok"/>
        </w:rPr>
        <w:t xml:space="preserve"> </w:t>
      </w:r>
      <w:r>
        <w:rPr>
          <w:rStyle w:val="DecValTok"/>
        </w:rPr>
        <w:t>3</w:t>
      </w:r>
      <w:r>
        <w:rPr>
          <w:rStyle w:val="NormalTok"/>
        </w:rPr>
        <w:t>)</w:t>
      </w:r>
      <w:r>
        <w:br/>
      </w:r>
      <w:r>
        <w:rPr>
          <w:rStyle w:val="NormalTok"/>
        </w:rPr>
        <w:t>)</w:t>
      </w:r>
      <w:r>
        <w:br/>
      </w:r>
      <w:r>
        <w:br/>
      </w:r>
      <w:r>
        <w:rPr>
          <w:rStyle w:val="NormalTok"/>
        </w:rPr>
        <w:lastRenderedPageBreak/>
        <w:t>distribution &lt;-</w:t>
      </w:r>
      <w:r>
        <w:rPr>
          <w:rStyle w:val="StringTok"/>
        </w:rPr>
        <w:t xml:space="preserve"> </w:t>
      </w:r>
      <w:r>
        <w:rPr>
          <w:rStyle w:val="KeywordTok"/>
        </w:rPr>
        <w:t>sim_distribution</w:t>
      </w:r>
      <w:r>
        <w:rPr>
          <w:rStyle w:val="NormalTok"/>
        </w:rPr>
        <w:t>(</w:t>
      </w:r>
      <w:r>
        <w:br/>
      </w:r>
      <w:r>
        <w:rPr>
          <w:rStyle w:val="NormalTok"/>
        </w:rPr>
        <w:t xml:space="preserve">  abundance,</w:t>
      </w:r>
      <w:r>
        <w:br/>
      </w:r>
      <w:r>
        <w:rPr>
          <w:rStyle w:val="NormalTok"/>
        </w:rPr>
        <w:t xml:space="preserve">  </w:t>
      </w:r>
      <w:r>
        <w:rPr>
          <w:rStyle w:val="DataTypeTok"/>
        </w:rPr>
        <w:t>grid =</w:t>
      </w:r>
      <w:r>
        <w:rPr>
          <w:rStyle w:val="NormalTok"/>
        </w:rPr>
        <w:t xml:space="preserve"> </w:t>
      </w:r>
      <w:r>
        <w:rPr>
          <w:rStyle w:val="KeywordTok"/>
        </w:rPr>
        <w:t>make_grid</w:t>
      </w:r>
      <w:r>
        <w:rPr>
          <w:rStyle w:val="NormalTok"/>
        </w:rPr>
        <w:t>(</w:t>
      </w:r>
      <w:r>
        <w:rPr>
          <w:rStyle w:val="DataTypeTok"/>
        </w:rPr>
        <w:t>x_range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y_range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res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FloatTok"/>
        </w:rPr>
        <w:t>3.5</w:t>
      </w:r>
      <w:r>
        <w:rPr>
          <w:rStyle w:val="NormalTok"/>
        </w:rPr>
        <w:t>),</w:t>
      </w:r>
      <w:r>
        <w:br/>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w:t>
      </w:r>
      <w:r>
        <w:br/>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 xml:space="preserve">                   </w:t>
      </w:r>
      <w:r>
        <w:rPr>
          <w:rStyle w:val="DataTypeTok"/>
        </w:rPr>
        <w:t>n_div =</w:t>
      </w:r>
      <w:r>
        <w:rPr>
          <w:rStyle w:val="NormalTok"/>
        </w:rPr>
        <w:t xml:space="preserve"> </w:t>
      </w:r>
      <w:r>
        <w:rPr>
          <w:rStyle w:val="DecValTok"/>
        </w:rPr>
        <w:t>1</w:t>
      </w:r>
      <w:r>
        <w:rPr>
          <w:rStyle w:val="NormalTok"/>
        </w:rPr>
        <w:t>,</w:t>
      </w:r>
      <w:r>
        <w:br/>
      </w:r>
      <w:r>
        <w:rPr>
          <w:rStyle w:val="NormalTok"/>
        </w:rPr>
        <w:t xml:space="preserve">                   </w:t>
      </w:r>
      <w:r>
        <w:rPr>
          <w:rStyle w:val="DataTypeTok"/>
        </w:rPr>
        <w:t>strat_breaks =</w:t>
      </w:r>
      <w:r>
        <w:rPr>
          <w:rStyle w:val="NormalTok"/>
        </w:rPr>
        <w:t xml:space="preserve"> </w:t>
      </w:r>
      <w:r>
        <w:rPr>
          <w:rStyle w:val="KeywordTok"/>
        </w:rPr>
        <w:t>seq</w:t>
      </w:r>
      <w:r>
        <w:rPr>
          <w:rStyle w:val="NormalTok"/>
        </w:rPr>
        <w:t>(</w:t>
      </w:r>
      <w:r>
        <w:rPr>
          <w:rStyle w:val="DecValTok"/>
        </w:rPr>
        <w:t>0</w:t>
      </w:r>
      <w:r>
        <w:rPr>
          <w:rStyle w:val="NormalTok"/>
        </w:rPr>
        <w:t xml:space="preserve">, </w:t>
      </w:r>
      <w:r>
        <w:rPr>
          <w:rStyle w:val="DecValTok"/>
        </w:rPr>
        <w:t>1000</w:t>
      </w:r>
      <w:r>
        <w:rPr>
          <w:rStyle w:val="NormalTok"/>
        </w:rPr>
        <w:t xml:space="preserve">, </w:t>
      </w:r>
      <w:r>
        <w:rPr>
          <w:rStyle w:val="DataTypeTok"/>
        </w:rPr>
        <w:t>by =</w:t>
      </w:r>
      <w:r>
        <w:rPr>
          <w:rStyle w:val="NormalTok"/>
        </w:rPr>
        <w:t xml:space="preserve"> </w:t>
      </w:r>
      <w:r>
        <w:rPr>
          <w:rStyle w:val="DecValTok"/>
        </w:rPr>
        <w:t>40</w:t>
      </w:r>
      <w:r>
        <w:rPr>
          <w:rStyle w:val="NormalTok"/>
        </w:rPr>
        <w:t>),</w:t>
      </w:r>
      <w:r>
        <w:br/>
      </w:r>
      <w:r>
        <w:rPr>
          <w:rStyle w:val="NormalTok"/>
        </w:rPr>
        <w:t xml:space="preserve">                   </w:t>
      </w:r>
      <w:r>
        <w:rPr>
          <w:rStyle w:val="DataTypeTok"/>
        </w:rPr>
        <w:t>strat_splits =</w:t>
      </w:r>
      <w:r>
        <w:rPr>
          <w:rStyle w:val="NormalTok"/>
        </w:rPr>
        <w:t xml:space="preserve"> </w:t>
      </w:r>
      <w:r>
        <w:rPr>
          <w:rStyle w:val="DecValTok"/>
        </w:rPr>
        <w:t>2</w:t>
      </w:r>
      <w:r>
        <w:rPr>
          <w:rStyle w:val="NormalTok"/>
        </w:rPr>
        <w:t>),</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sd =</w:t>
      </w:r>
      <w:r>
        <w:rPr>
          <w:rStyle w:val="NormalTok"/>
        </w:rPr>
        <w:t xml:space="preserve"> </w:t>
      </w:r>
      <w:r>
        <w:rPr>
          <w:rStyle w:val="FloatTok"/>
        </w:rPr>
        <w:t>2.8</w:t>
      </w:r>
      <w:r>
        <w:rPr>
          <w:rStyle w:val="NormalTok"/>
        </w:rPr>
        <w:t>,</w:t>
      </w:r>
      <w:r>
        <w:br/>
      </w:r>
      <w:r>
        <w:rPr>
          <w:rStyle w:val="NormalTok"/>
        </w:rPr>
        <w:t xml:space="preserve">                            </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group_ages =</w:t>
      </w:r>
      <w:r>
        <w:rPr>
          <w:rStyle w:val="NormalTok"/>
        </w:rPr>
        <w:t xml:space="preserve"> </w:t>
      </w:r>
      <w:r>
        <w:rPr>
          <w:rStyle w:val="DecValTok"/>
        </w:rPr>
        <w:t>5</w:t>
      </w:r>
      <w:r>
        <w:rPr>
          <w:rStyle w:val="OperatorTok"/>
        </w:rPr>
        <w:t>:</w:t>
      </w:r>
      <w:r>
        <w:rPr>
          <w:rStyle w:val="DecValTok"/>
        </w:rPr>
        <w:t>20</w:t>
      </w:r>
      <w:r>
        <w:rPr>
          <w:rStyle w:val="NormalTok"/>
        </w:rPr>
        <w:t>),</w:t>
      </w:r>
      <w:r>
        <w:br/>
      </w:r>
      <w:r>
        <w:rPr>
          <w:rStyle w:val="NormalTok"/>
        </w:rPr>
        <w:t xml:space="preserve">  </w:t>
      </w:r>
      <w:r>
        <w:rPr>
          <w:rStyle w:val="DataTypeTok"/>
        </w:rPr>
        <w:t>depth_par =</w:t>
      </w:r>
      <w:r>
        <w:rPr>
          <w:rStyle w:val="NormalTok"/>
        </w:rPr>
        <w:t xml:space="preserve"> </w:t>
      </w:r>
      <w:r>
        <w:rPr>
          <w:rStyle w:val="KeywordTok"/>
        </w:rPr>
        <w:t>sim_parabola</w:t>
      </w:r>
      <w:r>
        <w:rPr>
          <w:rStyle w:val="NormalTok"/>
        </w:rPr>
        <w:t>(</w:t>
      </w:r>
      <w:r>
        <w:rPr>
          <w:rStyle w:val="DataTypeTok"/>
        </w:rPr>
        <w:t>mu =</w:t>
      </w:r>
      <w:r>
        <w:rPr>
          <w:rStyle w:val="NormalTok"/>
        </w:rPr>
        <w:t xml:space="preserve"> </w:t>
      </w:r>
      <w:r>
        <w:rPr>
          <w:rStyle w:val="DecValTok"/>
        </w:rPr>
        <w:t>200</w:t>
      </w:r>
      <w:r>
        <w:rPr>
          <w:rStyle w:val="NormalTok"/>
        </w:rPr>
        <w:t>,</w:t>
      </w:r>
      <w:r>
        <w:br/>
      </w:r>
      <w:r>
        <w:rPr>
          <w:rStyle w:val="NormalTok"/>
        </w:rPr>
        <w:t xml:space="preserve">                           </w:t>
      </w:r>
      <w:r>
        <w:rPr>
          <w:rStyle w:val="DataTypeTok"/>
        </w:rPr>
        <w:t>sigma =</w:t>
      </w:r>
      <w:r>
        <w:rPr>
          <w:rStyle w:val="NormalTok"/>
        </w:rPr>
        <w:t xml:space="preserve"> </w:t>
      </w:r>
      <w:r>
        <w:rPr>
          <w:rStyle w:val="DecValTok"/>
        </w:rPr>
        <w:t>70</w:t>
      </w:r>
      <w:r>
        <w:rPr>
          <w:rStyle w:val="NormalTok"/>
        </w:rPr>
        <w:t>)</w:t>
      </w:r>
      <w:r>
        <w:br/>
      </w:r>
      <w:r>
        <w:rPr>
          <w:rStyle w:val="NormalTok"/>
        </w:rPr>
        <w:t>)</w:t>
      </w:r>
      <w:r>
        <w:br/>
      </w:r>
      <w:r>
        <w:br/>
      </w:r>
      <w:r>
        <w:rPr>
          <w:rStyle w:val="NormalTok"/>
        </w:rPr>
        <w:t>surveys &lt;-</w:t>
      </w:r>
      <w:r>
        <w:rPr>
          <w:rStyle w:val="StringTok"/>
        </w:rPr>
        <w:t xml:space="preserve"> </w:t>
      </w:r>
      <w:r>
        <w:rPr>
          <w:rStyle w:val="KeywordTok"/>
        </w:rPr>
        <w:t>test_surveys</w:t>
      </w:r>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rPr>
          <w:rStyle w:val="NormalTok"/>
        </w:rPr>
        <w:lastRenderedPageBreak/>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q =</w:t>
      </w:r>
      <w:r>
        <w:rPr>
          <w:rStyle w:val="NormalTok"/>
        </w:rPr>
        <w:t xml:space="preserve"> </w:t>
      </w:r>
      <w:r>
        <w:rPr>
          <w:rStyle w:val="KeywordTok"/>
        </w:rPr>
        <w:t>sim_logistic</w:t>
      </w:r>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w:t>
      </w:r>
    </w:p>
    <w:p w14:paraId="4A23018A" w14:textId="77777777" w:rsidR="00380553" w:rsidRDefault="000E48A1">
      <w:pPr>
        <w:pStyle w:val="Heading2"/>
      </w:pPr>
      <w:bookmarkStart w:id="99" w:name="results"/>
      <w:r>
        <w:t>Results</w:t>
      </w:r>
      <w:bookmarkEnd w:id="99"/>
    </w:p>
    <w:p w14:paraId="3BFEDF35" w14:textId="77777777" w:rsidR="00380553" w:rsidRDefault="000E48A1">
      <w:pPr>
        <w:pStyle w:val="FirstParagraph"/>
      </w:pPr>
      <w:r>
        <w:t xml:space="preserve">The default settings of </w:t>
      </w:r>
      <w:r>
        <w:rPr>
          <w:rStyle w:val="VerbatimChar"/>
        </w:rPr>
        <w:t>sim_abundance</w:t>
      </w:r>
      <w:r>
        <w:t xml:space="preserve"> and </w:t>
      </w:r>
      <w:r>
        <w:rPr>
          <w:rStyle w:val="VerbatimChar"/>
        </w:rPr>
        <w:t>sim_distribution</w:t>
      </w:r>
      <w:r>
        <w:t xml:space="preserve"> produces a dynamic population with a patchy and age-clustered distribution (Figure 1a, 3a). In general, the function defaults dictate that all ages tend to aggregate in fairly dense clusters and that low-density zones are relatively wide-spread. Surveys, therefore, tend to be characterized by regions with large catches interspersed with regions of no catch (Figure 4). The samples within each successful set are also variable and rarely include all length or age groups. This is because only moderate correlation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of 0.5) was imposed on the distributions of ages 1-5+, allowing individuals of different ages to occupy different locations, as is typically observed in the actual survey. These settings were chosen to simulated data that roughly correspond to actual survey data of cod from NAFO Subdivision 3Ps, where each age group between 1-4 tend to be caught at different locations while cod older than 4 years tend to be found at similar locations. In short, simulated data roughly emulate actual survey data with clustered catches and length samples with clear intra-haul correlation (Figure 10).</w:t>
      </w:r>
    </w:p>
    <w:p w14:paraId="3BC5B717" w14:textId="77777777" w:rsidR="00380553" w:rsidRDefault="000E48A1">
      <w:pPr>
        <w:pStyle w:val="CaptionedFigure"/>
      </w:pPr>
      <w:r>
        <w:rPr>
          <w:noProof/>
          <w:lang w:val="en-CA" w:eastAsia="en-CA"/>
        </w:rPr>
        <w:lastRenderedPageBreak/>
        <w:drawing>
          <wp:inline distT="0" distB="0" distL="0" distR="0" wp14:anchorId="649731E3" wp14:editId="1761B99E">
            <wp:extent cx="5943600" cy="7726680"/>
            <wp:effectExtent l="0" t="0" r="0" b="0"/>
            <wp:docPr id="10" name="Picture" descr="Figure 10: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
            <wp:cNvGraphicFramePr/>
            <a:graphic xmlns:a="http://schemas.openxmlformats.org/drawingml/2006/main">
              <a:graphicData uri="http://schemas.openxmlformats.org/drawingml/2006/picture">
                <pic:pic xmlns:pic="http://schemas.openxmlformats.org/drawingml/2006/picture">
                  <pic:nvPicPr>
                    <pic:cNvPr id="0" name="Picture" descr="figures/real_sim_comp.png"/>
                    <pic:cNvPicPr>
                      <a:picLocks noChangeAspect="1" noChangeArrowheads="1"/>
                    </pic:cNvPicPr>
                  </pic:nvPicPr>
                  <pic:blipFill>
                    <a:blip r:embed="rId21"/>
                    <a:stretch>
                      <a:fillRect/>
                    </a:stretch>
                  </pic:blipFill>
                  <pic:spPr bwMode="auto">
                    <a:xfrm>
                      <a:off x="0" y="0"/>
                      <a:ext cx="5943600" cy="7726680"/>
                    </a:xfrm>
                    <a:prstGeom prst="rect">
                      <a:avLst/>
                    </a:prstGeom>
                    <a:noFill/>
                    <a:ln w="9525">
                      <a:noFill/>
                      <a:headEnd/>
                      <a:tailEnd/>
                    </a:ln>
                  </pic:spPr>
                </pic:pic>
              </a:graphicData>
            </a:graphic>
          </wp:inline>
        </w:drawing>
      </w:r>
    </w:p>
    <w:p w14:paraId="2B0DC818" w14:textId="77777777" w:rsidR="00380553" w:rsidRDefault="000E48A1">
      <w:pPr>
        <w:pStyle w:val="ImageCaption"/>
      </w:pPr>
      <w:r>
        <w:lastRenderedPageBreak/>
        <w:t>Figure 10: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w:t>
      </w:r>
    </w:p>
    <w:p w14:paraId="4AC21949" w14:textId="77777777" w:rsidR="00380553" w:rsidRDefault="000E48A1">
      <w:pPr>
        <w:pStyle w:val="BodyText"/>
      </w:pPr>
      <w:r>
        <w:t xml:space="preserve">Using the </w:t>
      </w:r>
      <w:r>
        <w:rPr>
          <w:rStyle w:val="VerbatimChar"/>
        </w:rPr>
        <w:t>test_surveys</w:t>
      </w:r>
      <w:r>
        <w:t xml:space="preserve"> function, a series of surveys were run over the simulated population and stratified analyses were run on the data obtained. The stratified analyses provided estimates of total abundance, abundance at length and abundance at age. Different stages of sampling affect these estimates, specifically, set density affects all estimates, length sampling affects estimates of abundance at length and abundance at age, and age sampling affects abundance at age estimates.</w:t>
      </w:r>
    </w:p>
    <w:p w14:paraId="1350D3D3" w14:textId="77777777" w:rsidR="00380553" w:rsidRDefault="000E48A1">
      <w:pPr>
        <w:pStyle w:val="BodyText"/>
      </w:pPr>
      <w:r>
        <w:t xml:space="preserve">The effect of set density on estimates of total abundance, abundance at length and abundance at age are clear across all figures generated from the </w:t>
      </w:r>
      <w:r>
        <w:rPr>
          <w:rStyle w:val="VerbatimChar"/>
        </w:rPr>
        <w:t>test_surveys</w:t>
      </w:r>
      <w:r>
        <w:t xml:space="preserve"> results (Figures 5, 6, 7, 8, 9). Across all fan plots, it is clear that the probability envelopes tighten (i.e. estimates are more precise) as set density is increased (Figures 5, 6, 7). Clear declines in RMSE are also apparent in estimates of abundance at length as set density is increased (Figure 8) and there are notable differences in the scale of RMSE in estimates of abundance at age as set density is increased (Figure 9).</w:t>
      </w:r>
    </w:p>
    <w:p w14:paraId="1EDAF203" w14:textId="77777777" w:rsidR="00380553" w:rsidRDefault="000E48A1">
      <w:pPr>
        <w:pStyle w:val="BodyText"/>
      </w:pPr>
      <w:r>
        <w:t xml:space="preserve">Compared to increases in set density, the effects of increased length sampling effort on abundance at length estimates are less clear. Regarding estimates of abundance at length, RMSE appears to reach a plateau at when length sampling effort is increased to 100 measurements per </w:t>
      </w:r>
      <w:r>
        <w:lastRenderedPageBreak/>
        <w:t>set (Figure 8). Increasing the sampling rule above 100 measurements per set results in many more fish being measured, however, the increase in sampling effort is not matched with substantive declines in RMSE (Figure 8). Further, it appears that measuring fewer total fish at more locations is more beneficial than measuring many fish at fewer locations (Figure 8).</w:t>
      </w:r>
    </w:p>
    <w:p w14:paraId="508324F2" w14:textId="77777777" w:rsidR="00380553" w:rsidRDefault="000E48A1">
      <w:pPr>
        <w:pStyle w:val="BodyText"/>
      </w:pPr>
      <w:r>
        <w:t>All levels of sampling affect the abundance at age estimates as set catches define the magnitude of the population, length sampling define the length distribution and data from the length-stratified age sampling is used to construct an age-length-key to convert length frequencies to age frequencies. Like the abundance at length estimates, the greatest improvements to RMSE come from increasing set density rather than sub-sampling effort (Figure 9). Specifically, decreasing the age sampling protocol below 10 ages sampled per length group per division appears to result in relatively small increases to RMSE (Figure 9). Length sampling effort, in contrast, has an uneven impact depending on the set density scenario. At low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0.0005 sets / km</w:t>
      </w:r>
      <w:r>
        <w:rPr>
          <w:vertAlign w:val="superscript"/>
        </w:rPr>
        <w:t>2</w:t>
      </w:r>
      <w:r>
        <w:t>), RMSE declines when length sampling effort is increased from around 5 to around 100 measurements per set, and RMSE starts to increase as length sampling effort is increased beyond ~100 measurements per set; in fact, RMSE values appear higher at the highest length sampling scenario (1000 measurements / set) than the lowest (5 measurements / set; Figure 9). A similar pattern is apparent under the medium set density scenario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0.002 sets / km</w:t>
      </w:r>
      <w:r>
        <w:rPr>
          <w:vertAlign w:val="superscript"/>
        </w:rPr>
        <w:t>2</w:t>
      </w:r>
      <w:r>
        <w:t>), however, RMSE values under the lowest and highest length sampling scenarios are of similar magnitude. Finally, RMSE continues to decline with increased length sampling effort under the high set density scenarios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0.01 sets / km</w:t>
      </w:r>
      <w:r>
        <w:rPr>
          <w:vertAlign w:val="superscript"/>
        </w:rPr>
        <w:t>2</w:t>
      </w:r>
      <w:r>
        <w:t>; Figure 9).</w:t>
      </w:r>
    </w:p>
    <w:p w14:paraId="522D392C" w14:textId="77777777" w:rsidR="00380553" w:rsidRDefault="000E48A1">
      <w:pPr>
        <w:pStyle w:val="Heading2"/>
      </w:pPr>
      <w:bookmarkStart w:id="100" w:name="discussion"/>
      <w:r>
        <w:lastRenderedPageBreak/>
        <w:t>Discussion</w:t>
      </w:r>
      <w:bookmarkEnd w:id="100"/>
    </w:p>
    <w:p w14:paraId="2BF71DFC" w14:textId="77777777" w:rsidR="00380553" w:rsidRDefault="000E48A1">
      <w:pPr>
        <w:pStyle w:val="FirstParagraph"/>
      </w:pPr>
      <w:r>
        <w:t>The simple case study presented here revealed some expected, but also a few unexpected, patterns. First, and not surprisingly, there were clear improvements to precision in all population estimates as the number of sets were increased [28]. Second, stratified estimates of abundance at age were often biased and, in some cases, estimates were poorer when sub-sampling effort was increased. This result was unexpected because design-based estimators, such as the stratified analysis applied here, are expected to be unbiased [25] and large increases to sub-sampling effort could be expected to be relatively ineffective, but not detrimental. Results from stratified estimates of abundance at length, in contrast, better align with these expectations. By deduction, these results indicate that the issue stems from the intervening age-length key and not the design-based estimator.</w:t>
      </w:r>
    </w:p>
    <w:p w14:paraId="42460D96" w14:textId="77777777" w:rsidR="00380553" w:rsidRDefault="000E48A1">
      <w:pPr>
        <w:pStyle w:val="BodyText"/>
      </w:pPr>
      <w:r>
        <w:t xml:space="preserve">Using an age-length key in conjunction with the length distribution to estimate abundance at age is standard procedure in the analysis of fisheries-independent survey data as only a small fraction of the catch are typically aged. The aging procedure is costly and time-consuming whereas length measurements are relatively easy to obtain. Ages are generally determined from length-stratified sub-samples of the catch and raw proportions of age-at-length are used to assign ages to fish in specific length groups. Age-length keys are usually constructed at larger spatial scales because there are rarely enough samples to construct a key at a finer spatial scale. Here we construct one age-length key for the division, as is done for the analysis of 3Ps cod. There is, however, a potential cost to the spatial scale of the key. Namely, it is unlikely that one age-length key is representative for the whole region because the probability of being a specific age given length varies in space [27]. This would not be an issue if there was no size (age) specific clustering, however, this may not always be the case because different size groups often occur in </w:t>
      </w:r>
      <w:r>
        <w:lastRenderedPageBreak/>
        <w:t>different places because of ontogenetic habitat shifts [29,30]. For instance, it is not uncommon for populations to form distinct nursery and spawning areas [31,32]. Because different age groups sometimes occur in different places, the translation of lengths to ages may be biased by the samples used to generate the age-length key. This bias is perhaps compounded by the length-stratified sampling of ages such that the ages sampled may be skewed towards sets with the most catch, especially under scenarios where length sampling effort is high. If this is the case, then the representativeness of the age-length key to the whole population could be diminished by excessive length sampling.</w:t>
      </w:r>
    </w:p>
    <w:p w14:paraId="14840072" w14:textId="77777777" w:rsidR="00380553" w:rsidRDefault="000E48A1">
      <w:pPr>
        <w:pStyle w:val="BodyText"/>
      </w:pPr>
      <w:r>
        <w:t>The negative consequences of excessive length sampling on abundance at age estimates are most apparent under the low set density scenarios. The precision of the estimates are also the poorest when fewer sets are conducted. Sets, however, are the most costly sample to obtain and, as such, the set densities of fisheries-independent surveys tend to be on the lower end of the scenarios presented in this paper. The set density of the multi-species survey conducted by Fisheries and Oceans Canada in the Newfoundland region, for instance, ranges between 0.001 and 0.002 sets / km</w:t>
      </w:r>
      <w:r>
        <w:rPr>
          <w:vertAlign w:val="superscript"/>
        </w:rPr>
        <w:t>2</w:t>
      </w:r>
      <w:r>
        <w:t xml:space="preserve">. Length sampling effort, in contrast, tends to be on the higher end of the scenarios presented here because lengths are relatively easy to obtain. Again, using Fisheries and Oceans Canada sampling protocol from the Newfoundland region as an example, it is not uncommon for length sampling effort to be capped at 500 measurements per set. The results presented in this paper paradoxically suggest that better abundance at age estimates are obtained by lowering the length sampling cap. Results also indicate that reductions to length sampling effort would not significantly impact abundance at length estimates. Nonetheless, it is hard to be prescriptive because this simulation is far from a perfect reflection of reality and it focuses on one case study. Further research is required on the consequences of some of the assumptions of this simulation </w:t>
      </w:r>
      <w:r>
        <w:lastRenderedPageBreak/>
        <w:t>as well as the interaction between age-specific clustering, length-stratified sampling and the age-length key. Ideally, the simulation would also include multiple species with different life-histories and distributions, and also integrate a cost component to assess the trade-offs between information and cost. Finally, it would be interesting to test alternate analyses of these data that may account for the spatial structure of the age-length key [27].</w:t>
      </w:r>
    </w:p>
    <w:p w14:paraId="2711DDCC" w14:textId="77777777" w:rsidR="00380553" w:rsidRDefault="000E48A1">
      <w:pPr>
        <w:pStyle w:val="BodyText"/>
      </w:pPr>
      <w:r>
        <w:t xml:space="preserve">While much work has yet to be done, results from the simple simulation echo the growing body of literature which concludes that extra sub-sampling is an ineffective means of improving estimates relative to sampling more locations [2–4,33–35]. In general, the most significant source of variation in fisheries-independent surveys stems from set-to-set variation, and not variability from individual sub-samples. This is largely because fish caught together tend to be more similar than those in the general population [2]. Therefore, if the goal of a trawl survey is to maximize information, it is likely better to stop collecting correlated samples and, instead, focus efforts the next set and/or other species. This is simply one example of the questions that can be explored using </w:t>
      </w:r>
      <w:r>
        <w:rPr>
          <w:rStyle w:val="VerbatimChar"/>
          <w:b/>
        </w:rPr>
        <w:t>SimSurvey</w:t>
      </w:r>
      <w:r>
        <w:t>.</w:t>
      </w:r>
    </w:p>
    <w:p w14:paraId="7376A06A" w14:textId="77777777" w:rsidR="00380553" w:rsidRDefault="000E48A1">
      <w:pPr>
        <w:pStyle w:val="Heading1"/>
      </w:pPr>
      <w:bookmarkStart w:id="101" w:name="s2-appendix-age-year-space-covariance"/>
      <w:r>
        <w:t>S2 Appendix: Age-year-space covariance</w:t>
      </w:r>
      <w:bookmarkEnd w:id="101"/>
    </w:p>
    <w:p w14:paraId="28F50363" w14:textId="77777777" w:rsidR="00380553" w:rsidRDefault="000E48A1">
      <w:pPr>
        <w:pStyle w:val="FirstParagraph"/>
      </w:pPr>
      <w:r>
        <w:t>The simulation applied in this paper was set-up to control covariance across ages, years and space. To do this we used a combination of Matérn covariance, to control the level of spatial aggregation, and the age-year covariance described in Cadigan [8], to control the level of similarity in distributions across ages and years. As described in Appendix A in Cadigan [8], the age-year covariance can be broken down into a series of AR(1) processes. We integrate Matérn covariance into this series of equations:</w:t>
      </w:r>
    </w:p>
    <w:p w14:paraId="5A8FB0A0" w14:textId="77777777" w:rsidR="00380553" w:rsidRDefault="000E48A1">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a,y,s</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MVN</m:t>
                    </m:r>
                    <m:d>
                      <m:dPr>
                        <m:ctrlPr>
                          <w:rPr>
                            <w:rFonts w:ascii="Cambria Math" w:hAnsi="Cambria Math"/>
                          </w:rPr>
                        </m:ctrlPr>
                      </m:dPr>
                      <m:e>
                        <m:r>
                          <w:rPr>
                            <w:rFonts w:ascii="Cambria Math" w:hAnsi="Cambria Math"/>
                          </w:rPr>
                          <m:t>0,</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1,y-1,s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a=1,y&gt;1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age</m:t>
                            </m:r>
                          </m:sub>
                        </m:sSub>
                        <m:sSub>
                          <m:sSubPr>
                            <m:ctrlPr>
                              <w:rPr>
                                <w:rFonts w:ascii="Cambria Math" w:hAnsi="Cambria Math"/>
                              </w:rPr>
                            </m:ctrlPr>
                          </m:sSubPr>
                          <m:e>
                            <m:r>
                              <w:rPr>
                                <w:rFonts w:ascii="Cambria Math" w:hAnsi="Cambria Math"/>
                              </w:rPr>
                              <m:t>ξ</m:t>
                            </m:r>
                          </m:e>
                          <m:sub>
                            <m:r>
                              <w:rPr>
                                <w:rFonts w:ascii="Cambria Math" w:hAnsi="Cambria Math"/>
                              </w:rPr>
                              <m:t>a-1,1,s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a,y-1,s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age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a-1,y,s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a-1,y-1,s</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a&gt;1,y&gt;1</m:t>
                    </m:r>
                  </m:e>
                  <m:e/>
                </m:mr>
              </m:m>
            </m:e>
          </m:d>
        </m:oMath>
      </m:oMathPara>
    </w:p>
    <w:p w14:paraId="5577C4CA" w14:textId="77777777" w:rsidR="00380553" w:rsidRDefault="000E48A1">
      <w:pPr>
        <w:pStyle w:val="FirstParagraph"/>
      </w:pPr>
      <w:r>
        <w:t xml:space="preserve">Where </w:t>
      </w:r>
      <m:oMath>
        <m:r>
          <w:rPr>
            <w:rFonts w:ascii="Cambria Math" w:hAnsi="Cambria Math"/>
          </w:rPr>
          <m:t>MVN</m:t>
        </m:r>
      </m:oMath>
      <w:r>
        <w:t xml:space="preserve"> indicates the multivariate normal distribution,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controls the variance of the process,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control correlation in the age and year dimension and </w:t>
      </w: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oMath>
      <w:r>
        <w:t xml:space="preserve"> is defined by Matérn correlation:</w:t>
      </w:r>
    </w:p>
    <w:p w14:paraId="6EC54AFA" w14:textId="77777777" w:rsidR="00380553" w:rsidRDefault="000E48A1">
      <w:pPr>
        <w:pStyle w:val="BodyText"/>
      </w:pPr>
      <m:oMathPara>
        <m:oMathParaPr>
          <m:jc m:val="center"/>
        </m:oMathParaP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1-λ</m:t>
                  </m:r>
                </m:sup>
              </m:sSup>
            </m:num>
            <m:den>
              <m:r>
                <w:rPr>
                  <w:rFonts w:ascii="Cambria Math" w:hAnsi="Cambria Math"/>
                </w:rPr>
                <m:t>Γ(λ)</m:t>
              </m:r>
            </m:den>
          </m:f>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oMath>
      </m:oMathPara>
    </w:p>
    <w:p w14:paraId="21DA519B" w14:textId="77777777" w:rsidR="00380553" w:rsidRDefault="000E48A1">
      <w:pPr>
        <w:pStyle w:val="FirstParagraph"/>
      </w:pPr>
      <w:r>
        <w:t xml:space="preserve">where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oMath>
      <w:r>
        <w:t xml:space="preserve"> is the Euclidean distance between two locations, </w:t>
      </w:r>
      <m:oMath>
        <m:r>
          <w:rPr>
            <w:rFonts w:ascii="Cambria Math" w:hAnsi="Cambria Math"/>
          </w:rPr>
          <m:t>Γ</m:t>
        </m:r>
      </m:oMath>
      <w:r>
        <w:t xml:space="preserve"> is the gamma function, </w:t>
      </w:r>
      <m:oMath>
        <m:sSub>
          <m:sSubPr>
            <m:ctrlPr>
              <w:rPr>
                <w:rFonts w:ascii="Cambria Math" w:hAnsi="Cambria Math"/>
              </w:rPr>
            </m:ctrlPr>
          </m:sSubPr>
          <m:e>
            <m:r>
              <w:rPr>
                <w:rFonts w:ascii="Cambria Math" w:hAnsi="Cambria Math"/>
              </w:rPr>
              <m:t>K</m:t>
            </m:r>
          </m:e>
          <m:sub>
            <m:r>
              <w:rPr>
                <w:rFonts w:ascii="Cambria Math" w:hAnsi="Cambria Math"/>
              </w:rPr>
              <m:t>λ</m:t>
            </m:r>
          </m:sub>
        </m:sSub>
      </m:oMath>
      <w:r>
        <w:t xml:space="preserve"> denotes the modified Bessel function of the second kind, and </w:t>
      </w:r>
      <m:oMath>
        <m:r>
          <w:rPr>
            <w:rFonts w:ascii="Cambria Math" w:hAnsi="Cambria Math"/>
          </w:rPr>
          <m:t>λ</m:t>
        </m:r>
      </m:oMath>
      <w:r>
        <w:t xml:space="preserve"> and </w:t>
      </w:r>
      <m:oMath>
        <m:r>
          <w:rPr>
            <w:rFonts w:ascii="Cambria Math" w:hAnsi="Cambria Math"/>
          </w:rPr>
          <m:t>κ</m:t>
        </m:r>
      </m:oMath>
      <w:r>
        <w:t xml:space="preserve"> control the smoothness and scale of the spatial process [10]. With this structure, simulated error is correlated across ages, years and space.</w:t>
      </w:r>
    </w:p>
    <w:p w14:paraId="4F7979A7" w14:textId="77777777" w:rsidR="00380553" w:rsidRDefault="00380553">
      <w:pPr>
        <w:pStyle w:val="BodyText"/>
      </w:pPr>
    </w:p>
    <w:p w14:paraId="023CED6A" w14:textId="77777777" w:rsidR="00380553" w:rsidRDefault="000E48A1">
      <w:pPr>
        <w:pStyle w:val="Heading1"/>
      </w:pPr>
      <w:bookmarkStart w:id="102" w:name="X745d889594d9b1b3adfaa60e398d04fc92c262a"/>
      <w:r>
        <w:t>S3 Appendix: Stratified analysis equations</w:t>
      </w:r>
      <w:bookmarkEnd w:id="102"/>
    </w:p>
    <w:p w14:paraId="766CA4A4" w14:textId="77777777" w:rsidR="00380553" w:rsidRDefault="000E48A1">
      <w:pPr>
        <w:pStyle w:val="FirstParagraph"/>
      </w:pPr>
      <w:r>
        <w:t>Standard notation for use in the analysis of stratified-random survey data [12]:</w:t>
      </w:r>
    </w:p>
    <w:tbl>
      <w:tblPr>
        <w:tblStyle w:val="Table"/>
        <w:tblW w:w="5000" w:type="pct"/>
        <w:tblLook w:val="07E0" w:firstRow="1" w:lastRow="1" w:firstColumn="1" w:lastColumn="1" w:noHBand="1" w:noVBand="1"/>
      </w:tblPr>
      <w:tblGrid>
        <w:gridCol w:w="2790"/>
        <w:gridCol w:w="6570"/>
      </w:tblGrid>
      <w:tr w:rsidR="00380553" w14:paraId="5507A2B5" w14:textId="77777777">
        <w:tc>
          <w:tcPr>
            <w:tcW w:w="0" w:type="auto"/>
            <w:tcBorders>
              <w:bottom w:val="single" w:sz="0" w:space="0" w:color="auto"/>
            </w:tcBorders>
            <w:vAlign w:val="bottom"/>
          </w:tcPr>
          <w:p w14:paraId="40F51D11" w14:textId="77777777" w:rsidR="00380553" w:rsidRDefault="000E48A1">
            <w:pPr>
              <w:pStyle w:val="Compact"/>
            </w:pPr>
            <w:r>
              <w:rPr>
                <w:b/>
              </w:rPr>
              <w:t>Equation</w:t>
            </w:r>
          </w:p>
        </w:tc>
        <w:tc>
          <w:tcPr>
            <w:tcW w:w="0" w:type="auto"/>
            <w:tcBorders>
              <w:bottom w:val="single" w:sz="0" w:space="0" w:color="auto"/>
            </w:tcBorders>
            <w:vAlign w:val="bottom"/>
          </w:tcPr>
          <w:p w14:paraId="1668FEE7" w14:textId="77777777" w:rsidR="00380553" w:rsidRDefault="000E48A1">
            <w:pPr>
              <w:pStyle w:val="Compact"/>
            </w:pPr>
            <w:r>
              <w:rPr>
                <w:b/>
              </w:rPr>
              <w:t>Description</w:t>
            </w:r>
          </w:p>
        </w:tc>
      </w:tr>
      <w:tr w:rsidR="00380553" w14:paraId="63DC6730" w14:textId="77777777">
        <w:tc>
          <w:tcPr>
            <w:tcW w:w="0" w:type="auto"/>
          </w:tcPr>
          <w:p w14:paraId="20F9DBD6" w14:textId="77777777" w:rsidR="00380553" w:rsidRDefault="000E48A1">
            <w:pPr>
              <w:pStyle w:val="Compact"/>
            </w:pPr>
            <m:oMathPara>
              <m:oMath>
                <m:r>
                  <w:rPr>
                    <w:rFonts w:ascii="Cambria Math" w:hAnsi="Cambria Math"/>
                  </w:rPr>
                  <m:t>H</m:t>
                </m:r>
              </m:oMath>
            </m:oMathPara>
          </w:p>
        </w:tc>
        <w:tc>
          <w:tcPr>
            <w:tcW w:w="0" w:type="auto"/>
          </w:tcPr>
          <w:p w14:paraId="2C7371AB" w14:textId="77777777" w:rsidR="00380553" w:rsidRDefault="000E48A1">
            <w:pPr>
              <w:pStyle w:val="Compact"/>
            </w:pPr>
            <w:r>
              <w:t>Number of strata (</w:t>
            </w:r>
            <m:oMath>
              <m:r>
                <w:rPr>
                  <w:rFonts w:ascii="Cambria Math" w:hAnsi="Cambria Math"/>
                </w:rPr>
                <m:t>h=1,2,.....,H</m:t>
              </m:r>
            </m:oMath>
            <w:r>
              <w:t>)</w:t>
            </w:r>
          </w:p>
        </w:tc>
      </w:tr>
      <w:tr w:rsidR="00380553" w14:paraId="6149386E" w14:textId="77777777">
        <w:tc>
          <w:tcPr>
            <w:tcW w:w="0" w:type="auto"/>
          </w:tcPr>
          <w:p w14:paraId="196F93E0" w14:textId="77777777" w:rsidR="00380553" w:rsidRDefault="000E48A1">
            <w:pPr>
              <w:pStyle w:val="Compact"/>
            </w:pPr>
            <m:oMathPara>
              <m:oMath>
                <m:sSub>
                  <m:sSubPr>
                    <m:ctrlPr>
                      <w:rPr>
                        <w:rFonts w:ascii="Cambria Math" w:hAnsi="Cambria Math"/>
                      </w:rPr>
                    </m:ctrlPr>
                  </m:sSubPr>
                  <m:e>
                    <m:r>
                      <w:rPr>
                        <w:rFonts w:ascii="Cambria Math" w:hAnsi="Cambria Math"/>
                      </w:rPr>
                      <m:t>A</m:t>
                    </m:r>
                  </m:e>
                  <m:sub>
                    <m:r>
                      <w:rPr>
                        <w:rFonts w:ascii="Cambria Math" w:hAnsi="Cambria Math"/>
                      </w:rPr>
                      <m:t>h</m:t>
                    </m:r>
                  </m:sub>
                </m:sSub>
              </m:oMath>
            </m:oMathPara>
          </w:p>
        </w:tc>
        <w:tc>
          <w:tcPr>
            <w:tcW w:w="0" w:type="auto"/>
          </w:tcPr>
          <w:p w14:paraId="6888C061" w14:textId="77777777" w:rsidR="00380553" w:rsidRDefault="000E48A1">
            <w:pPr>
              <w:pStyle w:val="Compact"/>
            </w:pPr>
            <w:r>
              <w:t xml:space="preserve">Area of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380553" w14:paraId="6573D4C7" w14:textId="77777777">
        <w:tc>
          <w:tcPr>
            <w:tcW w:w="0" w:type="auto"/>
          </w:tcPr>
          <w:p w14:paraId="5106C314" w14:textId="77777777" w:rsidR="00380553" w:rsidRDefault="000E48A1">
            <w:pPr>
              <w:pStyle w:val="Compact"/>
            </w:pPr>
            <m:oMathPara>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m:oMathPara>
          </w:p>
        </w:tc>
        <w:tc>
          <w:tcPr>
            <w:tcW w:w="0" w:type="auto"/>
          </w:tcPr>
          <w:p w14:paraId="0B76BE6B" w14:textId="77777777" w:rsidR="00380553" w:rsidRDefault="000E48A1">
            <w:pPr>
              <w:pStyle w:val="Compact"/>
            </w:pPr>
            <w:r>
              <w:t>Area covered by a standard trawl</w:t>
            </w:r>
          </w:p>
        </w:tc>
      </w:tr>
      <w:tr w:rsidR="00380553" w14:paraId="47F5A138" w14:textId="77777777">
        <w:tc>
          <w:tcPr>
            <w:tcW w:w="0" w:type="auto"/>
          </w:tcPr>
          <w:p w14:paraId="27B6C231" w14:textId="77777777" w:rsidR="00380553" w:rsidRDefault="000E48A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h</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trawl</m:t>
                        </m:r>
                      </m:sub>
                    </m:sSub>
                  </m:den>
                </m:f>
              </m:oMath>
            </m:oMathPara>
          </w:p>
        </w:tc>
        <w:tc>
          <w:tcPr>
            <w:tcW w:w="0" w:type="auto"/>
          </w:tcPr>
          <w:p w14:paraId="29449ADC" w14:textId="77777777" w:rsidR="00380553" w:rsidRDefault="000E48A1">
            <w:pPr>
              <w:pStyle w:val="Compact"/>
            </w:pPr>
            <w:r>
              <w:t xml:space="preserve">Total number of sample units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380553" w14:paraId="4C36F8EF" w14:textId="77777777">
        <w:tc>
          <w:tcPr>
            <w:tcW w:w="0" w:type="auto"/>
          </w:tcPr>
          <w:p w14:paraId="3536BD22" w14:textId="77777777" w:rsidR="00380553" w:rsidRDefault="000E48A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oMath>
            </m:oMathPara>
          </w:p>
        </w:tc>
        <w:tc>
          <w:tcPr>
            <w:tcW w:w="0" w:type="auto"/>
          </w:tcPr>
          <w:p w14:paraId="10028863" w14:textId="77777777" w:rsidR="00380553" w:rsidRDefault="000E48A1">
            <w:pPr>
              <w:pStyle w:val="Compact"/>
            </w:pPr>
            <w:r>
              <w:t xml:space="preserve">Total number of units sampled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t>
            </w:r>
            <m:oMath>
              <m:r>
                <w:rPr>
                  <w:rFonts w:ascii="Cambria Math" w:hAnsi="Cambria Math"/>
                </w:rPr>
                <m:t>i=1,2,.....,</m:t>
              </m:r>
              <m:sSub>
                <m:sSubPr>
                  <m:ctrlPr>
                    <w:rPr>
                      <w:rFonts w:ascii="Cambria Math" w:hAnsi="Cambria Math"/>
                    </w:rPr>
                  </m:ctrlPr>
                </m:sSubPr>
                <m:e>
                  <m:r>
                    <w:rPr>
                      <w:rFonts w:ascii="Cambria Math" w:hAnsi="Cambria Math"/>
                    </w:rPr>
                    <m:t>n</m:t>
                  </m:r>
                </m:e>
                <m:sub>
                  <m:r>
                    <w:rPr>
                      <w:rFonts w:ascii="Cambria Math" w:hAnsi="Cambria Math"/>
                    </w:rPr>
                    <m:t>h</m:t>
                  </m:r>
                </m:sub>
              </m:sSub>
            </m:oMath>
            <w:r>
              <w:t>)</w:t>
            </w:r>
          </w:p>
        </w:tc>
      </w:tr>
      <w:tr w:rsidR="00380553" w14:paraId="55D28F28" w14:textId="77777777">
        <w:tc>
          <w:tcPr>
            <w:tcW w:w="0" w:type="auto"/>
          </w:tcPr>
          <w:p w14:paraId="73F8C0CA" w14:textId="77777777" w:rsidR="00380553" w:rsidRDefault="000E48A1">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2908E8AA" w14:textId="77777777" w:rsidR="00380553" w:rsidRDefault="000E48A1">
            <w:pPr>
              <w:pStyle w:val="Compact"/>
            </w:pPr>
            <w:r>
              <w:t>Total number of sample units in the survey</w:t>
            </w:r>
          </w:p>
        </w:tc>
      </w:tr>
      <w:tr w:rsidR="00380553" w14:paraId="5478CBEE" w14:textId="77777777">
        <w:tc>
          <w:tcPr>
            <w:tcW w:w="0" w:type="auto"/>
          </w:tcPr>
          <w:p w14:paraId="09CAE3BA" w14:textId="77777777" w:rsidR="00380553" w:rsidRDefault="000E48A1">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478F0327" w14:textId="77777777" w:rsidR="00380553" w:rsidRDefault="000E48A1">
            <w:pPr>
              <w:pStyle w:val="Compact"/>
            </w:pPr>
            <w:r>
              <w:t>Total number of observations in the survey</w:t>
            </w:r>
          </w:p>
        </w:tc>
      </w:tr>
      <w:tr w:rsidR="00380553" w14:paraId="1ED8F08D" w14:textId="77777777">
        <w:tc>
          <w:tcPr>
            <w:tcW w:w="0" w:type="auto"/>
          </w:tcPr>
          <w:p w14:paraId="39343E5B" w14:textId="77777777" w:rsidR="00380553" w:rsidRDefault="000E48A1">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r>
                      <w:rPr>
                        <w:rFonts w:ascii="Cambria Math" w:hAnsi="Cambria Math"/>
                      </w:rPr>
                      <m:t>N</m:t>
                    </m:r>
                  </m:den>
                </m:f>
              </m:oMath>
            </m:oMathPara>
          </w:p>
        </w:tc>
        <w:tc>
          <w:tcPr>
            <w:tcW w:w="0" w:type="auto"/>
          </w:tcPr>
          <w:p w14:paraId="2448FB2F" w14:textId="77777777" w:rsidR="00380553" w:rsidRDefault="000E48A1">
            <w:pPr>
              <w:pStyle w:val="Compact"/>
            </w:pPr>
            <w:r>
              <w:t>Stratum weight</w:t>
            </w:r>
          </w:p>
        </w:tc>
      </w:tr>
      <w:tr w:rsidR="00380553" w14:paraId="55238F77" w14:textId="77777777">
        <w:tc>
          <w:tcPr>
            <w:tcW w:w="0" w:type="auto"/>
          </w:tcPr>
          <w:p w14:paraId="039106BA" w14:textId="77777777" w:rsidR="00380553" w:rsidRDefault="000E48A1">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6DBBB534" w14:textId="77777777" w:rsidR="00380553" w:rsidRDefault="000E48A1">
            <w:pPr>
              <w:pStyle w:val="Compact"/>
            </w:pPr>
            <w:r>
              <w:t xml:space="preserve">Sampling fraction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380553" w14:paraId="7183D131" w14:textId="77777777">
        <w:tc>
          <w:tcPr>
            <w:tcW w:w="0" w:type="auto"/>
          </w:tcPr>
          <w:p w14:paraId="5043A092" w14:textId="77777777" w:rsidR="00380553" w:rsidRDefault="000E48A1">
            <w:pPr>
              <w:pStyle w:val="Compact"/>
            </w:pPr>
            <m:oMathPara>
              <m:oMath>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h,i</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nary>
              </m:oMath>
            </m:oMathPara>
          </w:p>
        </w:tc>
        <w:tc>
          <w:tcPr>
            <w:tcW w:w="0" w:type="auto"/>
          </w:tcPr>
          <w:p w14:paraId="4D73E0CC" w14:textId="77777777" w:rsidR="00380553" w:rsidRDefault="000E48A1">
            <w:pPr>
              <w:pStyle w:val="Compact"/>
            </w:pPr>
            <w:r>
              <w:t xml:space="preserve">Sample mean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where </w:t>
            </w:r>
            <m:oMath>
              <m:sSub>
                <m:sSubPr>
                  <m:ctrlPr>
                    <w:rPr>
                      <w:rFonts w:ascii="Cambria Math" w:hAnsi="Cambria Math"/>
                    </w:rPr>
                  </m:ctrlPr>
                </m:sSubPr>
                <m:e>
                  <m:r>
                    <w:rPr>
                      <w:rFonts w:ascii="Cambria Math" w:hAnsi="Cambria Math"/>
                    </w:rPr>
                    <m:t>I</m:t>
                  </m:r>
                </m:e>
                <m:sub>
                  <m:r>
                    <w:rPr>
                      <w:rFonts w:ascii="Cambria Math" w:hAnsi="Cambria Math"/>
                    </w:rPr>
                    <m:t>h,i</m:t>
                  </m:r>
                </m:sub>
              </m:sSub>
            </m:oMath>
            <w:r>
              <w:t xml:space="preserve"> is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observation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380553" w14:paraId="693CFD8A" w14:textId="77777777">
        <w:tc>
          <w:tcPr>
            <w:tcW w:w="0" w:type="auto"/>
          </w:tcPr>
          <w:p w14:paraId="68FD31E5" w14:textId="77777777" w:rsidR="00380553" w:rsidRDefault="000E48A1">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h,i</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-1)</m:t>
                        </m:r>
                      </m:den>
                    </m:f>
                  </m:e>
                </m:nary>
              </m:oMath>
            </m:oMathPara>
          </w:p>
        </w:tc>
        <w:tc>
          <w:tcPr>
            <w:tcW w:w="0" w:type="auto"/>
          </w:tcPr>
          <w:p w14:paraId="54700A03" w14:textId="77777777" w:rsidR="00380553" w:rsidRDefault="000E48A1">
            <w:pPr>
              <w:pStyle w:val="Compact"/>
            </w:pPr>
            <w:r>
              <w:t xml:space="preserve">Sample variance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380553" w14:paraId="1852EDCA" w14:textId="77777777">
        <w:tc>
          <w:tcPr>
            <w:tcW w:w="0" w:type="auto"/>
          </w:tcPr>
          <w:p w14:paraId="63D778EA" w14:textId="77777777" w:rsidR="00380553" w:rsidRDefault="000E48A1">
            <w:pPr>
              <w:pStyle w:val="Compact"/>
            </w:pPr>
            <m:oMathPara>
              <m:oMath>
                <m:bar>
                  <m:barPr>
                    <m:pos m:val="top"/>
                    <m:ctrlPr>
                      <w:rPr>
                        <w:rFonts w:ascii="Cambria Math" w:hAnsi="Cambria Math"/>
                      </w:rPr>
                    </m:ctrlPr>
                  </m:barPr>
                  <m:e>
                    <m:r>
                      <w:rPr>
                        <w:rFonts w:ascii="Cambria Math" w:hAnsi="Cambria Math"/>
                      </w:rPr>
                      <m:t>I</m:t>
                    </m:r>
                  </m:e>
                </m:bar>
                <m:r>
                  <w:rPr>
                    <w:rFonts w:ascii="Cambria Math" w:hAnsi="Cambria Math"/>
                  </w:rPr>
                  <m:t>=</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oMath>
            </m:oMathPara>
          </w:p>
        </w:tc>
        <w:tc>
          <w:tcPr>
            <w:tcW w:w="0" w:type="auto"/>
          </w:tcPr>
          <w:p w14:paraId="5C46846B" w14:textId="77777777" w:rsidR="00380553" w:rsidRDefault="000E48A1">
            <w:pPr>
              <w:pStyle w:val="Compact"/>
            </w:pPr>
            <w:r>
              <w:t>Estimate of the population mean per unit (i.e. stratified mean catch per tow)</w:t>
            </w:r>
          </w:p>
        </w:tc>
      </w:tr>
      <w:tr w:rsidR="00380553" w14:paraId="7F5C1B9A" w14:textId="77777777">
        <w:tc>
          <w:tcPr>
            <w:tcW w:w="0" w:type="auto"/>
          </w:tcPr>
          <w:p w14:paraId="40792DF5" w14:textId="77777777" w:rsidR="00380553" w:rsidRDefault="000E48A1">
            <w:pPr>
              <w:pStyle w:val="Compact"/>
            </w:pPr>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bar>
                  <m:barPr>
                    <m:pos m:val="top"/>
                    <m:ctrlPr>
                      <w:rPr>
                        <w:rFonts w:ascii="Cambria Math" w:hAnsi="Cambria Math"/>
                      </w:rPr>
                    </m:ctrlPr>
                  </m:barPr>
                  <m:e>
                    <m:r>
                      <w:rPr>
                        <w:rFonts w:ascii="Cambria Math" w:hAnsi="Cambria Math"/>
                      </w:rPr>
                      <m:t>I</m:t>
                    </m:r>
                  </m:e>
                </m:ba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03E4E61A" w14:textId="77777777" w:rsidR="00380553" w:rsidRDefault="000E48A1">
            <w:pPr>
              <w:pStyle w:val="Compact"/>
            </w:pPr>
            <w:r>
              <w:t>Estimate of the variance of the stratified mean</w:t>
            </w:r>
          </w:p>
        </w:tc>
      </w:tr>
      <w:tr w:rsidR="00380553" w14:paraId="03E5EF77" w14:textId="77777777">
        <w:tc>
          <w:tcPr>
            <w:tcW w:w="0" w:type="auto"/>
          </w:tcPr>
          <w:p w14:paraId="0B9BF0F0" w14:textId="77777777" w:rsidR="00380553" w:rsidRDefault="000E48A1">
            <w:pPr>
              <w:pStyle w:val="Compact"/>
            </w:pPr>
            <m:oMathPara>
              <m:oMath>
                <m:acc>
                  <m:accPr>
                    <m:ctrlPr>
                      <w:rPr>
                        <w:rFonts w:ascii="Cambria Math" w:hAnsi="Cambria Math"/>
                      </w:rPr>
                    </m:ctrlPr>
                  </m:accPr>
                  <m:e>
                    <m:r>
                      <w:rPr>
                        <w:rFonts w:ascii="Cambria Math" w:hAnsi="Cambria Math"/>
                      </w:rPr>
                      <m:t>I</m:t>
                    </m:r>
                  </m:e>
                </m:acc>
                <m:r>
                  <w:rPr>
                    <w:rFonts w:ascii="Cambria Math" w:hAnsi="Cambria Math"/>
                  </w:rPr>
                  <m:t>=N</m:t>
                </m:r>
                <m:bar>
                  <m:barPr>
                    <m:pos m:val="top"/>
                    <m:ctrlPr>
                      <w:rPr>
                        <w:rFonts w:ascii="Cambria Math" w:hAnsi="Cambria Math"/>
                      </w:rPr>
                    </m:ctrlPr>
                  </m:barPr>
                  <m:e>
                    <m:r>
                      <w:rPr>
                        <w:rFonts w:ascii="Cambria Math" w:hAnsi="Cambria Math"/>
                      </w:rPr>
                      <m:t>I</m:t>
                    </m:r>
                  </m:e>
                </m:bar>
              </m:oMath>
            </m:oMathPara>
          </w:p>
        </w:tc>
        <w:tc>
          <w:tcPr>
            <w:tcW w:w="0" w:type="auto"/>
          </w:tcPr>
          <w:p w14:paraId="7876E2C1" w14:textId="77777777" w:rsidR="00380553" w:rsidRDefault="000E48A1">
            <w:pPr>
              <w:pStyle w:val="Compact"/>
            </w:pPr>
            <w:r>
              <w:t>Estimate of the population total over the survey area</w:t>
            </w:r>
          </w:p>
        </w:tc>
      </w:tr>
    </w:tbl>
    <w:p w14:paraId="27206AB2" w14:textId="77777777" w:rsidR="00380553" w:rsidRDefault="000E48A1">
      <w:pPr>
        <w:pStyle w:val="Heading1"/>
      </w:pPr>
      <w:bookmarkStart w:id="103" w:name="references"/>
      <w:r>
        <w:t>References</w:t>
      </w:r>
      <w:bookmarkEnd w:id="103"/>
    </w:p>
    <w:p w14:paraId="21A9E690" w14:textId="77777777" w:rsidR="00380553" w:rsidRDefault="000E48A1">
      <w:pPr>
        <w:pStyle w:val="Bibliography"/>
      </w:pPr>
      <w:bookmarkStart w:id="104" w:name="ref-Pennington1998"/>
      <w:bookmarkStart w:id="105" w:name="refs"/>
      <w:r>
        <w:t>1. Pennington M, Strømme T. Surveys as a research tool for managing dynamic stocks. Fisheries Research. 1998;37: 97–106. doi:</w:t>
      </w:r>
      <w:hyperlink r:id="rId22">
        <w:r>
          <w:rPr>
            <w:rStyle w:val="Hyperlink"/>
          </w:rPr>
          <w:t>10.1016/S0165-7836(98)00129-5</w:t>
        </w:r>
      </w:hyperlink>
    </w:p>
    <w:p w14:paraId="0DFEE920" w14:textId="77777777" w:rsidR="00380553" w:rsidRDefault="000E48A1">
      <w:pPr>
        <w:pStyle w:val="Bibliography"/>
      </w:pPr>
      <w:bookmarkStart w:id="106" w:name="ref-Pennington1994"/>
      <w:bookmarkEnd w:id="104"/>
      <w:r>
        <w:t>2. Pennington M, Vølstad JH. Assessing the effect of intra-haul correlation and variable density on estimates of population characteristics from marine surveys. Biometrics. 1994;50: 725–732. doi:</w:t>
      </w:r>
      <w:hyperlink r:id="rId23">
        <w:r>
          <w:rPr>
            <w:rStyle w:val="Hyperlink"/>
          </w:rPr>
          <w:t>10.2307/2532786</w:t>
        </w:r>
      </w:hyperlink>
    </w:p>
    <w:p w14:paraId="074216B1" w14:textId="77777777" w:rsidR="00380553" w:rsidRDefault="000E48A1">
      <w:pPr>
        <w:pStyle w:val="Bibliography"/>
      </w:pPr>
      <w:bookmarkStart w:id="107" w:name="ref-Pennington2002"/>
      <w:bookmarkEnd w:id="106"/>
      <w:r>
        <w:lastRenderedPageBreak/>
        <w:t xml:space="preserve">3. Pennington M, Burmeister L-M, Hjellvik V. Assessing the precision of frequency distributions estimated from trawl-survey samples. Fisheries Bulletin. 2002;100: 74–80. </w:t>
      </w:r>
    </w:p>
    <w:p w14:paraId="0D6D4245" w14:textId="77777777" w:rsidR="00380553" w:rsidRDefault="000E48A1">
      <w:pPr>
        <w:pStyle w:val="Bibliography"/>
      </w:pPr>
      <w:bookmarkStart w:id="108" w:name="ref-Stewart2014"/>
      <w:bookmarkEnd w:id="107"/>
      <w:r>
        <w:t>4. Stewart IJ, Hamel OS, Rose K. Bootstrapping of sample sizes for length- or age-composition data used in stock assessments. Canadian Journal of Fisheries &amp; Aquatic Sciences. 2014;71: 581–588. doi:</w:t>
      </w:r>
      <w:hyperlink r:id="rId24">
        <w:r>
          <w:rPr>
            <w:rStyle w:val="Hyperlink"/>
          </w:rPr>
          <w:t>10.1139/cjfas-2013-0289</w:t>
        </w:r>
      </w:hyperlink>
    </w:p>
    <w:p w14:paraId="33940CDC" w14:textId="77777777" w:rsidR="00380553" w:rsidRDefault="000E48A1">
      <w:pPr>
        <w:pStyle w:val="Bibliography"/>
      </w:pPr>
      <w:bookmarkStart w:id="109" w:name="ref-Aanes2015"/>
      <w:bookmarkEnd w:id="108"/>
      <w:r>
        <w:t>5. Aanes S, Vølstad JH. Efficient statistical estimators and sampling strategies for estimating the age composition of fish. Canadian Journal of Fisheries and Aquatic Science. 2015;72: 938–953. doi:</w:t>
      </w:r>
      <w:hyperlink r:id="rId25">
        <w:r>
          <w:rPr>
            <w:rStyle w:val="Hyperlink"/>
          </w:rPr>
          <w:t>10.1139/cjfas-2014-0408</w:t>
        </w:r>
      </w:hyperlink>
    </w:p>
    <w:p w14:paraId="51BE2BD0" w14:textId="77777777" w:rsidR="00380553" w:rsidRDefault="000E48A1">
      <w:pPr>
        <w:pStyle w:val="Bibliography"/>
      </w:pPr>
      <w:bookmarkStart w:id="110" w:name="ref-puerta2019"/>
      <w:bookmarkEnd w:id="109"/>
      <w:r>
        <w:t>6. Puerta P, Ciannelli L, Johnson B. A simulation framework for evaluating multi-stage sampling designs in populations with spatially structured traits. PeerJ. 2019;7: e6471. doi:</w:t>
      </w:r>
      <w:hyperlink r:id="rId26">
        <w:r>
          <w:rPr>
            <w:rStyle w:val="Hyperlink"/>
          </w:rPr>
          <w:t>10.7717/peerj.6471</w:t>
        </w:r>
      </w:hyperlink>
    </w:p>
    <w:p w14:paraId="07A3A6E1" w14:textId="77777777" w:rsidR="00380553" w:rsidRDefault="000E48A1">
      <w:pPr>
        <w:pStyle w:val="Bibliography"/>
      </w:pPr>
      <w:bookmarkStart w:id="111" w:name="ref-schnute2003"/>
      <w:bookmarkEnd w:id="110"/>
      <w:r>
        <w:t xml:space="preserve">7. Schnute JT, Haigh R. A simulation model for designing groundfish trawl surveys. Canadian Journal of Fisheries and Aquatic Sciences. 2003;60: 640–656. </w:t>
      </w:r>
    </w:p>
    <w:p w14:paraId="2C45B0D3" w14:textId="77777777" w:rsidR="00380553" w:rsidRDefault="000E48A1">
      <w:pPr>
        <w:pStyle w:val="Bibliography"/>
      </w:pPr>
      <w:bookmarkStart w:id="112" w:name="ref-Cadigan2016"/>
      <w:bookmarkEnd w:id="111"/>
      <w:r>
        <w:t xml:space="preserve">8. Cadigan NG. A state-space stock assessment model for northern cod, including under-reported catches and variable natural mortality rates. Canadian Journal of Fisheries and Aquatic Sciences. 2016;73: 296–308. </w:t>
      </w:r>
    </w:p>
    <w:p w14:paraId="089D5324" w14:textId="77777777" w:rsidR="00380553" w:rsidRDefault="000E48A1">
      <w:pPr>
        <w:pStyle w:val="Bibliography"/>
      </w:pPr>
      <w:bookmarkStart w:id="113" w:name="ref-von1938"/>
      <w:bookmarkEnd w:id="112"/>
      <w:r>
        <w:t xml:space="preserve">9. Von Bertalanffy L. A quantitative theory of organic growth (inquiries on growth laws. II). Human biology. 1938;10: 181–213. </w:t>
      </w:r>
    </w:p>
    <w:p w14:paraId="168B404E" w14:textId="77777777" w:rsidR="00380553" w:rsidRDefault="000E48A1">
      <w:pPr>
        <w:pStyle w:val="Bibliography"/>
      </w:pPr>
      <w:bookmarkStart w:id="114" w:name="ref-Blangiardo2015"/>
      <w:bookmarkEnd w:id="113"/>
      <w:r>
        <w:t xml:space="preserve">10. Blangiardo M, Cameletti M. Spatial and spatio-temporal bayesian models with r-inla. John Wiley &amp; Sons; 2015. </w:t>
      </w:r>
    </w:p>
    <w:p w14:paraId="772EBAF6" w14:textId="77777777" w:rsidR="00380553" w:rsidRDefault="000E48A1">
      <w:pPr>
        <w:pStyle w:val="Bibliography"/>
      </w:pPr>
      <w:bookmarkStart w:id="115" w:name="ref-Thorson2015"/>
      <w:bookmarkEnd w:id="114"/>
      <w:r>
        <w:lastRenderedPageBreak/>
        <w:t>11. Thorson JT, Shelton AO, Ward EJ, Skaug HJ. Geostatistical delta-generalized linear mixed models improve precision for estimated abundance indices for West Coast groundfishes. ICES Journal of Marine Science. 2015;72: 1297–1310. doi:</w:t>
      </w:r>
      <w:hyperlink r:id="rId27">
        <w:r>
          <w:rPr>
            <w:rStyle w:val="Hyperlink"/>
          </w:rPr>
          <w:t>10.1093/icesjms/fsu243</w:t>
        </w:r>
      </w:hyperlink>
    </w:p>
    <w:p w14:paraId="56C76C46" w14:textId="77777777" w:rsidR="00380553" w:rsidRDefault="000E48A1">
      <w:pPr>
        <w:pStyle w:val="Bibliography"/>
      </w:pPr>
      <w:bookmarkStart w:id="116" w:name="ref-Smith1981"/>
      <w:bookmarkEnd w:id="115"/>
      <w:r>
        <w:t xml:space="preserve">12. Smith S, Somerton G. STRAP: A User-Oriented Computer Analysis System for Groundfish Research Trawl Survey Data. Canadian Technical Report of Fisheries; Aquatic Sciences No. 1030; 1981. p. 66. </w:t>
      </w:r>
    </w:p>
    <w:p w14:paraId="3B918B7A" w14:textId="77777777" w:rsidR="00380553" w:rsidRDefault="000E48A1">
      <w:pPr>
        <w:pStyle w:val="Bibliography"/>
      </w:pPr>
      <w:bookmarkStart w:id="117" w:name="ref-R"/>
      <w:bookmarkEnd w:id="116"/>
      <w:r>
        <w:t xml:space="preserve">13. R Core Team. R: A language and environment for statistical computing [Internet]. Vienna, Austria: R Foundation for Statistical Computing; 2017. Available: </w:t>
      </w:r>
      <w:hyperlink r:id="rId28">
        <w:r>
          <w:rPr>
            <w:rStyle w:val="Hyperlink"/>
          </w:rPr>
          <w:t>https://www.R-project.org/</w:t>
        </w:r>
      </w:hyperlink>
    </w:p>
    <w:p w14:paraId="59A09D30" w14:textId="77777777" w:rsidR="00380553" w:rsidRPr="00BD1840" w:rsidRDefault="000E48A1">
      <w:pPr>
        <w:pStyle w:val="Bibliography"/>
        <w:rPr>
          <w:lang w:val="fr-CA"/>
          <w:rPrChange w:id="118" w:author="Robertson,Greg [St. John's]" w:date="2019-12-27T09:12:00Z">
            <w:rPr/>
          </w:rPrChange>
        </w:rPr>
      </w:pPr>
      <w:bookmarkStart w:id="119" w:name="ref-dowle2017"/>
      <w:bookmarkEnd w:id="117"/>
      <w:r>
        <w:t xml:space="preserve">14. Dowle M, Srinivasan A. Data.table: Extension of ‘data.frame‘ [Internet]. </w:t>
      </w:r>
      <w:r w:rsidRPr="00BD1840">
        <w:rPr>
          <w:lang w:val="fr-CA"/>
          <w:rPrChange w:id="120" w:author="Robertson,Greg [St. John's]" w:date="2019-12-27T09:12:00Z">
            <w:rPr/>
          </w:rPrChange>
        </w:rPr>
        <w:t xml:space="preserve">2017. Available: </w:t>
      </w:r>
      <w:r>
        <w:fldChar w:fldCharType="begin"/>
      </w:r>
      <w:r w:rsidRPr="00BD1840">
        <w:rPr>
          <w:lang w:val="fr-CA"/>
          <w:rPrChange w:id="121" w:author="Robertson,Greg [St. John's]" w:date="2019-12-27T09:12:00Z">
            <w:rPr/>
          </w:rPrChange>
        </w:rPr>
        <w:instrText xml:space="preserve"> HYPERLINK "https://CRAN.R-project.org/package=data.table" \h </w:instrText>
      </w:r>
      <w:r>
        <w:fldChar w:fldCharType="separate"/>
      </w:r>
      <w:r w:rsidRPr="00BD1840">
        <w:rPr>
          <w:rStyle w:val="Hyperlink"/>
          <w:lang w:val="fr-CA"/>
          <w:rPrChange w:id="122" w:author="Robertson,Greg [St. John's]" w:date="2019-12-27T09:12:00Z">
            <w:rPr>
              <w:rStyle w:val="Hyperlink"/>
            </w:rPr>
          </w:rPrChange>
        </w:rPr>
        <w:t>https://CRAN.R-project.org/package=data.table</w:t>
      </w:r>
      <w:r>
        <w:rPr>
          <w:rStyle w:val="Hyperlink"/>
        </w:rPr>
        <w:fldChar w:fldCharType="end"/>
      </w:r>
    </w:p>
    <w:p w14:paraId="01BB1A6D" w14:textId="77777777" w:rsidR="00380553" w:rsidRDefault="000E48A1">
      <w:pPr>
        <w:pStyle w:val="Bibliography"/>
      </w:pPr>
      <w:bookmarkStart w:id="123" w:name="ref-hijmans2016"/>
      <w:bookmarkEnd w:id="119"/>
      <w:r w:rsidRPr="00BD1840">
        <w:rPr>
          <w:lang w:val="fr-CA"/>
          <w:rPrChange w:id="124" w:author="Robertson,Greg [St. John's]" w:date="2019-12-27T09:12:00Z">
            <w:rPr/>
          </w:rPrChange>
        </w:rPr>
        <w:t xml:space="preserve">15. Hijmans RJ. </w:t>
      </w:r>
      <w:r>
        <w:t xml:space="preserve">Raster: Geographic data analysis and modeling [Internet]. 2016. Available: </w:t>
      </w:r>
      <w:hyperlink r:id="rId29">
        <w:r>
          <w:rPr>
            <w:rStyle w:val="Hyperlink"/>
          </w:rPr>
          <w:t>https://CRAN.R-project.org/package=raster</w:t>
        </w:r>
      </w:hyperlink>
    </w:p>
    <w:p w14:paraId="01F16EDD" w14:textId="77777777" w:rsidR="00380553" w:rsidRPr="00BD1840" w:rsidRDefault="000E48A1">
      <w:pPr>
        <w:pStyle w:val="Bibliography"/>
        <w:rPr>
          <w:lang w:val="fr-CA"/>
          <w:rPrChange w:id="125" w:author="Robertson,Greg [St. John's]" w:date="2019-12-27T09:12:00Z">
            <w:rPr/>
          </w:rPrChange>
        </w:rPr>
      </w:pPr>
      <w:bookmarkStart w:id="126" w:name="ref-sievert2018"/>
      <w:bookmarkEnd w:id="123"/>
      <w:r>
        <w:t xml:space="preserve">16. Sievert C. Plotly for r [Internet]. </w:t>
      </w:r>
      <w:r w:rsidRPr="00BD1840">
        <w:rPr>
          <w:lang w:val="fr-CA"/>
          <w:rPrChange w:id="127" w:author="Robertson,Greg [St. John's]" w:date="2019-12-27T09:12:00Z">
            <w:rPr/>
          </w:rPrChange>
        </w:rPr>
        <w:t xml:space="preserve">2018. Available: </w:t>
      </w:r>
      <w:r>
        <w:fldChar w:fldCharType="begin"/>
      </w:r>
      <w:r w:rsidRPr="00BD1840">
        <w:rPr>
          <w:lang w:val="fr-CA"/>
          <w:rPrChange w:id="128" w:author="Robertson,Greg [St. John's]" w:date="2019-12-27T09:12:00Z">
            <w:rPr/>
          </w:rPrChange>
        </w:rPr>
        <w:instrText xml:space="preserve"> HYPERLINK "https://plotly-book.cpsievert.me" \h </w:instrText>
      </w:r>
      <w:r>
        <w:fldChar w:fldCharType="separate"/>
      </w:r>
      <w:r w:rsidRPr="00BD1840">
        <w:rPr>
          <w:rStyle w:val="Hyperlink"/>
          <w:lang w:val="fr-CA"/>
          <w:rPrChange w:id="129" w:author="Robertson,Greg [St. John's]" w:date="2019-12-27T09:12:00Z">
            <w:rPr>
              <w:rStyle w:val="Hyperlink"/>
            </w:rPr>
          </w:rPrChange>
        </w:rPr>
        <w:t>https://plotly-book.cpsievert.me</w:t>
      </w:r>
      <w:r>
        <w:rPr>
          <w:rStyle w:val="Hyperlink"/>
        </w:rPr>
        <w:fldChar w:fldCharType="end"/>
      </w:r>
    </w:p>
    <w:p w14:paraId="2636CEA9" w14:textId="77777777" w:rsidR="00380553" w:rsidRDefault="000E48A1">
      <w:pPr>
        <w:pStyle w:val="Bibliography"/>
      </w:pPr>
      <w:bookmarkStart w:id="130" w:name="ref-wickham2014"/>
      <w:bookmarkEnd w:id="126"/>
      <w:r>
        <w:t xml:space="preserve">17. Wickham H. Advanced r. Chapman; Hall/CRC; 2014. </w:t>
      </w:r>
    </w:p>
    <w:p w14:paraId="1FA2E09D" w14:textId="77777777" w:rsidR="00380553" w:rsidRDefault="000E48A1">
      <w:pPr>
        <w:pStyle w:val="Bibliography"/>
      </w:pPr>
      <w:bookmarkStart w:id="131" w:name="ref-bache2014"/>
      <w:bookmarkEnd w:id="130"/>
      <w:r>
        <w:t xml:space="preserve">18. Bache SM, Wickham H. Magrittr: A forward-pipe operator for r [Internet]. 2014. Available: </w:t>
      </w:r>
      <w:hyperlink r:id="rId30">
        <w:r>
          <w:rPr>
            <w:rStyle w:val="Hyperlink"/>
          </w:rPr>
          <w:t>https://CRAN.R-project.org/package=magrittr</w:t>
        </w:r>
      </w:hyperlink>
    </w:p>
    <w:p w14:paraId="468FB436" w14:textId="77777777" w:rsidR="00380553" w:rsidRDefault="000E48A1">
      <w:pPr>
        <w:pStyle w:val="Bibliography"/>
      </w:pPr>
      <w:bookmarkStart w:id="132" w:name="ref-cheng2016"/>
      <w:bookmarkEnd w:id="131"/>
      <w:r>
        <w:t xml:space="preserve">19. Cheng J. Crosstalk: Inter-widget interactivity for html widgets [Internet]. 2016. Available: </w:t>
      </w:r>
      <w:hyperlink r:id="rId31">
        <w:r>
          <w:rPr>
            <w:rStyle w:val="Hyperlink"/>
          </w:rPr>
          <w:t>https://CRAN.R-project.org/package=crosstalk</w:t>
        </w:r>
      </w:hyperlink>
    </w:p>
    <w:p w14:paraId="120158E8" w14:textId="77777777" w:rsidR="00380553" w:rsidRDefault="000E48A1">
      <w:pPr>
        <w:pStyle w:val="Bibliography"/>
      </w:pPr>
      <w:bookmarkStart w:id="133" w:name="ref-weston2015"/>
      <w:bookmarkEnd w:id="132"/>
      <w:r>
        <w:t xml:space="preserve">20. Revolution Analytics, Weston S. DoParallel: Foreach parallel adaptor for the ’parallel’ package [Internet]. 2015. Available: </w:t>
      </w:r>
      <w:hyperlink r:id="rId32">
        <w:r>
          <w:rPr>
            <w:rStyle w:val="Hyperlink"/>
          </w:rPr>
          <w:t>https://CRAN.R-project.org/package=doParallel</w:t>
        </w:r>
      </w:hyperlink>
    </w:p>
    <w:p w14:paraId="58BC753A" w14:textId="77777777" w:rsidR="00380553" w:rsidRDefault="000E48A1">
      <w:pPr>
        <w:pStyle w:val="Bibliography"/>
      </w:pPr>
      <w:bookmarkStart w:id="134" w:name="ref-csardi2016"/>
      <w:bookmarkEnd w:id="133"/>
      <w:r>
        <w:lastRenderedPageBreak/>
        <w:t xml:space="preserve">21. Csárdi G, FitzJohn R. Progress: Terminal progress bars [Internet]. 2016. Available: </w:t>
      </w:r>
      <w:hyperlink r:id="rId33">
        <w:r>
          <w:rPr>
            <w:rStyle w:val="Hyperlink"/>
          </w:rPr>
          <w:t>https://CRAN.R-project.org/package=progress</w:t>
        </w:r>
      </w:hyperlink>
    </w:p>
    <w:p w14:paraId="50EA0DB5" w14:textId="77777777" w:rsidR="00380553" w:rsidRDefault="000E48A1">
      <w:pPr>
        <w:pStyle w:val="Bibliography"/>
      </w:pPr>
      <w:bookmarkStart w:id="135" w:name="ref-ings2019"/>
      <w:bookmarkEnd w:id="134"/>
      <w:r>
        <w:t>22. Ings D, Rideout R, Rogers R, Healey B, Morgan M, Robertson G, et al. Assessing the status of the cod (</w:t>
      </w:r>
      <w:r>
        <w:rPr>
          <w:i/>
        </w:rPr>
        <w:t>Gadus morhua</w:t>
      </w:r>
      <w:r>
        <w:t xml:space="preserve">) stock in NAFO Subdivision 3Ps in 2018. DFO Can Sci Advis Sec Res Doc. 2019;2019/069: v + 75p. </w:t>
      </w:r>
    </w:p>
    <w:p w14:paraId="3E1CB837" w14:textId="77777777" w:rsidR="00380553" w:rsidRDefault="000E48A1">
      <w:pPr>
        <w:pStyle w:val="Bibliography"/>
      </w:pPr>
      <w:bookmarkStart w:id="136" w:name="ref-Cadigan2016b"/>
      <w:bookmarkEnd w:id="135"/>
      <w:r>
        <w:t>23. Cadigan N, Konrad C. A cohort time-series Von Bertalanffy growth model for Northern cod (</w:t>
      </w:r>
      <w:r>
        <w:rPr>
          <w:i/>
        </w:rPr>
        <w:t>Gadus morhua</w:t>
      </w:r>
      <w:r>
        <w:t xml:space="preserve">), and estimation of the age of tagged cod. DFO Can Sci Advis Sec Res Doc. 2016;2016/017: v + 37p. </w:t>
      </w:r>
    </w:p>
    <w:p w14:paraId="6ED3D930" w14:textId="77777777" w:rsidR="00380553" w:rsidRDefault="000E48A1">
      <w:pPr>
        <w:pStyle w:val="Bibliography"/>
      </w:pPr>
      <w:bookmarkStart w:id="137" w:name="ref-Cochran1977"/>
      <w:bookmarkEnd w:id="136"/>
      <w:r>
        <w:t xml:space="preserve">24. Cochran WG. Sampling techniques. 3rd ed. John Wiley &amp; Sons; 1977. p. 428. </w:t>
      </w:r>
    </w:p>
    <w:p w14:paraId="50400404" w14:textId="77777777" w:rsidR="00380553" w:rsidRDefault="000E48A1">
      <w:pPr>
        <w:pStyle w:val="Bibliography"/>
      </w:pPr>
      <w:bookmarkStart w:id="138" w:name="ref-smith1990"/>
      <w:bookmarkEnd w:id="137"/>
      <w:r>
        <w:t xml:space="preserve">25. Smith SJ. Use of statistical models for the estimation of abundance from groundfish trawl survey data. Canadian Journal of Fisheries and Aquatic Sciences. 1990;47: 894–903. </w:t>
      </w:r>
    </w:p>
    <w:p w14:paraId="42E6F7C7" w14:textId="77777777" w:rsidR="00380553" w:rsidRDefault="000E48A1">
      <w:pPr>
        <w:pStyle w:val="Bibliography"/>
      </w:pPr>
      <w:bookmarkStart w:id="139" w:name="ref-Berg2014"/>
      <w:bookmarkEnd w:id="138"/>
      <w:r>
        <w:t>26. Berg CW, Nielsen A, Kristensen K. Evaluation of alternative age-based methods for estimating relative abundance from survey data in relation to assessment models. Fisheries Research. 2014;151: 91–99. doi:</w:t>
      </w:r>
      <w:hyperlink r:id="rId34">
        <w:r>
          <w:rPr>
            <w:rStyle w:val="Hyperlink"/>
          </w:rPr>
          <w:t>10.1016/j.fishres.2013.10.005</w:t>
        </w:r>
      </w:hyperlink>
    </w:p>
    <w:p w14:paraId="31BC5D78" w14:textId="77777777" w:rsidR="00380553" w:rsidRDefault="000E48A1">
      <w:pPr>
        <w:pStyle w:val="Bibliography"/>
      </w:pPr>
      <w:bookmarkStart w:id="140" w:name="ref-Berg2012"/>
      <w:bookmarkEnd w:id="139"/>
      <w:r>
        <w:t>27. Berg CW, Kristensen K. Spatial age-length key modelling using continuation ratio logits. Fisheries Research. 2012;129-130: 119–126. doi:</w:t>
      </w:r>
      <w:hyperlink r:id="rId35">
        <w:r>
          <w:rPr>
            <w:rStyle w:val="Hyperlink"/>
          </w:rPr>
          <w:t>10.1016/j.fishres.2012.06.016</w:t>
        </w:r>
      </w:hyperlink>
    </w:p>
    <w:p w14:paraId="225A85B5" w14:textId="77777777" w:rsidR="00380553" w:rsidRDefault="000E48A1">
      <w:pPr>
        <w:pStyle w:val="Bibliography"/>
      </w:pPr>
      <w:bookmarkStart w:id="141" w:name="ref-sutherland2006"/>
      <w:bookmarkEnd w:id="140"/>
      <w:r>
        <w:t xml:space="preserve">28. Sutherland WJ. Ecological census techniques: A handbook. Cambridge University Press; 2006. </w:t>
      </w:r>
    </w:p>
    <w:p w14:paraId="05C844AD" w14:textId="77777777" w:rsidR="00380553" w:rsidRDefault="000E48A1">
      <w:pPr>
        <w:pStyle w:val="Bibliography"/>
      </w:pPr>
      <w:bookmarkStart w:id="142" w:name="ref-dahlgren2000"/>
      <w:bookmarkEnd w:id="141"/>
      <w:r>
        <w:t xml:space="preserve">29. Dahlgren CP, Eggleston DB. Ecological processes underlying ontogenetic habitat shifts in a coral reef fish. Ecology. 2000;81: 2227–2240. </w:t>
      </w:r>
    </w:p>
    <w:p w14:paraId="6EFF651B" w14:textId="77777777" w:rsidR="00380553" w:rsidRDefault="000E48A1">
      <w:pPr>
        <w:pStyle w:val="Bibliography"/>
      </w:pPr>
      <w:bookmarkStart w:id="143" w:name="ref-galaiduk2017"/>
      <w:bookmarkEnd w:id="142"/>
      <w:r>
        <w:lastRenderedPageBreak/>
        <w:t xml:space="preserve">30. Galaiduk R, Radford BT, Saunders BJ, Newman SJ, Harvey ES. Characterizing ontogenetic habitat shifts in marine fishes: Advancing nascent methods for marine spatial management. Ecological Applications. 2017;27: 1776–1788. </w:t>
      </w:r>
    </w:p>
    <w:p w14:paraId="56D6A8DB" w14:textId="77777777" w:rsidR="00380553" w:rsidRDefault="000E48A1">
      <w:pPr>
        <w:pStyle w:val="Bibliography"/>
      </w:pPr>
      <w:bookmarkStart w:id="144" w:name="ref-marteinsdottir2000"/>
      <w:bookmarkEnd w:id="143"/>
      <w:r>
        <w:t xml:space="preserve">31. Marteinsdottir G, Gudmundsdottir A, Thorsteinsson V, Stefansson G. Spatial variation in abundance, size composition and viable egg production of spawning cod (gadus morhua l.) in icelandic waters. ICES Journal of Marine Science. 2000;57: 824–830. </w:t>
      </w:r>
    </w:p>
    <w:p w14:paraId="0418B0B4" w14:textId="77777777" w:rsidR="00380553" w:rsidRDefault="000E48A1">
      <w:pPr>
        <w:pStyle w:val="Bibliography"/>
      </w:pPr>
      <w:bookmarkStart w:id="145" w:name="ref-booth2000"/>
      <w:bookmarkEnd w:id="144"/>
      <w:r>
        <w:t xml:space="preserve">32. Booth AJ. Incorporating the spatial component of fisheries data into stock assessment models. ICES Journal of Marine Science. 2000;57: 858–865. </w:t>
      </w:r>
    </w:p>
    <w:p w14:paraId="423FA662" w14:textId="77777777" w:rsidR="00380553" w:rsidRDefault="000E48A1">
      <w:pPr>
        <w:pStyle w:val="Bibliography"/>
      </w:pPr>
      <w:bookmarkStart w:id="146" w:name="ref-Bogstad1995"/>
      <w:bookmarkEnd w:id="145"/>
      <w:r>
        <w:t>33. Bogstad B, Pennington M, Vølstad JH. Cost-efficient survey designs for estimating food consumption by fish. Fisheries Research. 1995;23: 37–46. doi:</w:t>
      </w:r>
      <w:hyperlink r:id="rId36">
        <w:r>
          <w:rPr>
            <w:rStyle w:val="Hyperlink"/>
          </w:rPr>
          <w:t>10.1016/0165-7836(94)00341-S</w:t>
        </w:r>
      </w:hyperlink>
    </w:p>
    <w:p w14:paraId="1EDED1E6" w14:textId="77777777" w:rsidR="00380553" w:rsidRDefault="000E48A1">
      <w:pPr>
        <w:pStyle w:val="Bibliography"/>
      </w:pPr>
      <w:bookmarkStart w:id="147" w:name="ref-Coggins2013"/>
      <w:bookmarkEnd w:id="146"/>
      <w:r>
        <w:t>34. Coggins LG, Gwinn DC, Allen MS. Evaluation of Age-Length Key Sample Sizes Required to Estimate Fish Total Mortality and Growth. Transactions of the American Fisheries Society. 2013;142: 832–840. doi:</w:t>
      </w:r>
      <w:hyperlink r:id="rId37">
        <w:r>
          <w:rPr>
            <w:rStyle w:val="Hyperlink"/>
          </w:rPr>
          <w:t>10.1080/00028487.2013.768550</w:t>
        </w:r>
      </w:hyperlink>
    </w:p>
    <w:p w14:paraId="6527254A" w14:textId="77777777" w:rsidR="00380553" w:rsidRDefault="000E48A1">
      <w:pPr>
        <w:pStyle w:val="Bibliography"/>
      </w:pPr>
      <w:bookmarkStart w:id="148" w:name="ref-Zhang2013"/>
      <w:bookmarkEnd w:id="147"/>
      <w:r>
        <w:t>35. Zhang Y, Cadrin SX. Estimating Effective Sample Size for Monitoring Length Distributions: A Comparative Study of Georges Bank Groundfish. Transactions of the American Fisheries Society. 2013;142: 59–67. doi:</w:t>
      </w:r>
      <w:hyperlink r:id="rId38">
        <w:r>
          <w:rPr>
            <w:rStyle w:val="Hyperlink"/>
          </w:rPr>
          <w:t>10.1080/00028487.2012.722167</w:t>
        </w:r>
      </w:hyperlink>
      <w:bookmarkEnd w:id="105"/>
      <w:bookmarkEnd w:id="148"/>
    </w:p>
    <w:sectPr w:rsidR="00380553" w:rsidSect="000E48A1">
      <w:footerReference w:type="default" r:id="rId39"/>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Robertson,Greg [St. John's]" w:date="2019-12-27T10:16:00Z" w:initials="R[J">
    <w:p w14:paraId="635626B0" w14:textId="7586F076" w:rsidR="000078F6" w:rsidRDefault="000078F6">
      <w:pPr>
        <w:pStyle w:val="CommentText"/>
      </w:pPr>
      <w:r>
        <w:rPr>
          <w:rStyle w:val="CommentReference"/>
        </w:rPr>
        <w:annotationRef/>
      </w:r>
      <w:r>
        <w:t>Correct? This sentence seems to need to tell us the mean and variance of what?</w:t>
      </w:r>
    </w:p>
  </w:comment>
  <w:comment w:id="14" w:author="Robertson,Greg [St. John's]" w:date="2019-12-27T10:19:00Z" w:initials="R[J">
    <w:p w14:paraId="7B740E0D" w14:textId="4D772592" w:rsidR="000078F6" w:rsidRDefault="000078F6">
      <w:pPr>
        <w:pStyle w:val="CommentText"/>
      </w:pPr>
      <w:r>
        <w:rPr>
          <w:rStyle w:val="CommentReference"/>
        </w:rPr>
        <w:annotationRef/>
      </w:r>
      <w:r>
        <w:t xml:space="preserve">Maybe just me, but as soon as see the word dynamic in anything to do with populations, my mind immediately goes to temporal dynamics and time series. </w:t>
      </w:r>
    </w:p>
  </w:comment>
  <w:comment w:id="30" w:author="Robertson,Greg [St. John's]" w:date="2019-12-27T10:22:00Z" w:initials="R[J">
    <w:p w14:paraId="4B48E05B" w14:textId="32E828D0" w:rsidR="007E09D3" w:rsidRDefault="007E09D3">
      <w:pPr>
        <w:pStyle w:val="CommentText"/>
      </w:pPr>
      <w:r>
        <w:rPr>
          <w:rStyle w:val="CommentReference"/>
        </w:rPr>
        <w:annotationRef/>
      </w:r>
      <w:r>
        <w:t>I don’t think we need that yet, it’s specific to how the package produces the grids. One could easily rotate things 90 degrees and pretend its lat.</w:t>
      </w:r>
    </w:p>
  </w:comment>
  <w:comment w:id="37" w:author="Robertson,Greg [St. John's]" w:date="2019-12-27T10:26:00Z" w:initials="R[J">
    <w:p w14:paraId="589C2DD7" w14:textId="5FC1C8F9" w:rsidR="007E09D3" w:rsidRDefault="007E09D3">
      <w:pPr>
        <w:pStyle w:val="CommentText"/>
      </w:pPr>
      <w:r>
        <w:rPr>
          <w:rStyle w:val="CommentReference"/>
        </w:rPr>
        <w:annotationRef/>
      </w:r>
      <w:r>
        <w:t>Do you like this addition?</w:t>
      </w:r>
    </w:p>
  </w:comment>
  <w:comment w:id="41" w:author="Robertson,Greg [St. John's]" w:date="2019-12-27T10:27:00Z" w:initials="R[J">
    <w:p w14:paraId="3C076198" w14:textId="61D2205C" w:rsidR="00EE611E" w:rsidRDefault="00EE611E">
      <w:pPr>
        <w:pStyle w:val="CommentText"/>
      </w:pPr>
      <w:r>
        <w:rPr>
          <w:rStyle w:val="CommentReference"/>
        </w:rPr>
        <w:annotationRef/>
      </w:r>
      <w:r>
        <w:t>Is this right, I think it’s been scaled, not normalized.</w:t>
      </w:r>
    </w:p>
  </w:comment>
  <w:comment w:id="45" w:author="Robertson,Greg [St. John's]" w:date="2019-12-27T10:29:00Z" w:initials="R[J">
    <w:p w14:paraId="3572D0C0" w14:textId="64B59546" w:rsidR="0093301F" w:rsidRDefault="0093301F">
      <w:pPr>
        <w:pStyle w:val="CommentText"/>
      </w:pPr>
      <w:r>
        <w:rPr>
          <w:rStyle w:val="CommentReference"/>
        </w:rPr>
        <w:annotationRef/>
      </w:r>
      <w:r>
        <w:t>Split? Divided a better word?</w:t>
      </w:r>
    </w:p>
  </w:comment>
  <w:comment w:id="47" w:author="Robertson,Greg [St. John's]" w:date="2019-12-27T09:18:00Z" w:initials="R[J">
    <w:p w14:paraId="6944500D" w14:textId="20D82C29" w:rsidR="009B1840" w:rsidRDefault="009B1840">
      <w:pPr>
        <w:pStyle w:val="CommentText"/>
      </w:pPr>
      <w:r>
        <w:rPr>
          <w:rStyle w:val="CommentReference"/>
        </w:rPr>
        <w:annotationRef/>
      </w:r>
      <w:r>
        <w:t>Is this the key element for including divisions?</w:t>
      </w:r>
    </w:p>
  </w:comment>
  <w:comment w:id="49" w:author="Robertson,Greg [St. John's]" w:date="2019-12-27T09:12:00Z" w:initials="R[J">
    <w:p w14:paraId="68B7A43B" w14:textId="77777777" w:rsidR="00BD1840" w:rsidRDefault="00BD1840">
      <w:pPr>
        <w:pStyle w:val="CommentText"/>
      </w:pPr>
      <w:r>
        <w:rPr>
          <w:rStyle w:val="CommentReference"/>
        </w:rPr>
        <w:annotationRef/>
      </w:r>
      <w:r>
        <w:t>Is the main reason for divisions, to get division age-length keys?</w:t>
      </w:r>
    </w:p>
  </w:comment>
  <w:comment w:id="52" w:author="Robertson,Greg [St. John's]" w:date="2019-12-27T10:30:00Z" w:initials="R[J">
    <w:p w14:paraId="19D2F102" w14:textId="1182AD42" w:rsidR="0093301F" w:rsidRDefault="0093301F">
      <w:pPr>
        <w:pStyle w:val="CommentText"/>
      </w:pPr>
      <w:r>
        <w:rPr>
          <w:rStyle w:val="CommentReference"/>
        </w:rPr>
        <w:annotationRef/>
      </w:r>
      <w:r>
        <w:t>I found this really helpful, and I finally understand closures.</w:t>
      </w:r>
    </w:p>
  </w:comment>
  <w:comment w:id="57" w:author="Robertson,Greg [St. John's]" w:date="2019-12-27T10:35:00Z" w:initials="R[J">
    <w:p w14:paraId="15AE63AD" w14:textId="35F91ED7" w:rsidR="006F4FE9" w:rsidRDefault="006F4FE9">
      <w:pPr>
        <w:pStyle w:val="CommentText"/>
      </w:pPr>
      <w:r>
        <w:rPr>
          <w:rStyle w:val="CommentReference"/>
        </w:rPr>
        <w:annotationRef/>
      </w:r>
      <w:r>
        <w:t>Totally just throwing this out there. Functionally I now get you are splitting the strata. But’s more about sub-dividing the strata themselves. How many strata do I want within each depth (habitat) class.</w:t>
      </w:r>
    </w:p>
  </w:comment>
  <w:comment w:id="66" w:author="Robertson,Greg [St. John's]" w:date="2019-12-27T10:39:00Z" w:initials="R[J">
    <w:p w14:paraId="2BB9CC3F" w14:textId="4EB2476A" w:rsidR="00D145AE" w:rsidRDefault="00D145AE">
      <w:pPr>
        <w:pStyle w:val="CommentText"/>
      </w:pPr>
      <w:r>
        <w:rPr>
          <w:rStyle w:val="CommentReference"/>
        </w:rPr>
        <w:annotationRef/>
      </w:r>
      <w:r>
        <w:t>Is this better. I got stuck on why the length of the physical trawl mattered, until it dawned on me that this is distance towed.</w:t>
      </w:r>
    </w:p>
  </w:comment>
  <w:comment w:id="75" w:author="Robertson,Greg [St. John's]" w:date="2019-12-27T10:42:00Z" w:initials="R[J">
    <w:p w14:paraId="7767D1F6" w14:textId="2243652F" w:rsidR="0083749D" w:rsidRDefault="0083749D">
      <w:pPr>
        <w:pStyle w:val="CommentText"/>
      </w:pPr>
      <w:r>
        <w:rPr>
          <w:rStyle w:val="CommentReference"/>
        </w:rPr>
        <w:annotationRef/>
      </w:r>
      <w:r>
        <w:t>I think this additional is excellent Paul, reads very well.</w:t>
      </w:r>
    </w:p>
  </w:comment>
  <w:comment w:id="81" w:author="Robertson,Greg [St. John's]" w:date="2019-12-27T10:41:00Z" w:initials="R[J">
    <w:p w14:paraId="5FFAAA6E" w14:textId="09F7BFAD" w:rsidR="00D145AE" w:rsidRDefault="00D145AE">
      <w:pPr>
        <w:pStyle w:val="CommentText"/>
      </w:pPr>
      <w:r>
        <w:rPr>
          <w:rStyle w:val="CommentReference"/>
        </w:rPr>
        <w:annotationRef/>
      </w:r>
      <w:r>
        <w:t>Indeed, if it was insurmountable, then the package has no wider applicability!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5626B0" w15:done="0"/>
  <w15:commentEx w15:paraId="7B740E0D" w15:done="0"/>
  <w15:commentEx w15:paraId="4B48E05B" w15:done="0"/>
  <w15:commentEx w15:paraId="589C2DD7" w15:done="0"/>
  <w15:commentEx w15:paraId="3C076198" w15:done="0"/>
  <w15:commentEx w15:paraId="3572D0C0" w15:done="0"/>
  <w15:commentEx w15:paraId="6944500D" w15:done="0"/>
  <w15:commentEx w15:paraId="68B7A43B" w15:done="0"/>
  <w15:commentEx w15:paraId="19D2F102" w15:done="0"/>
  <w15:commentEx w15:paraId="15AE63AD" w15:done="0"/>
  <w15:commentEx w15:paraId="2BB9CC3F" w15:done="0"/>
  <w15:commentEx w15:paraId="7767D1F6" w15:done="0"/>
  <w15:commentEx w15:paraId="5FFAAA6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D795E2" w14:textId="77777777" w:rsidR="00BC18B0" w:rsidRDefault="00BC18B0">
      <w:pPr>
        <w:spacing w:after="0" w:line="240" w:lineRule="auto"/>
      </w:pPr>
      <w:r>
        <w:separator/>
      </w:r>
    </w:p>
  </w:endnote>
  <w:endnote w:type="continuationSeparator" w:id="0">
    <w:p w14:paraId="7E592A10" w14:textId="77777777" w:rsidR="00BC18B0" w:rsidRDefault="00BC1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68129"/>
      <w:docPartObj>
        <w:docPartGallery w:val="Page Numbers (Bottom of Page)"/>
        <w:docPartUnique/>
      </w:docPartObj>
    </w:sdtPr>
    <w:sdtEndPr>
      <w:rPr>
        <w:noProof/>
      </w:rPr>
    </w:sdtEndPr>
    <w:sdtContent>
      <w:p w14:paraId="6CBDC0C5" w14:textId="24FA99A8" w:rsidR="000E48A1" w:rsidRDefault="000E48A1">
        <w:pPr>
          <w:pStyle w:val="Footer"/>
          <w:jc w:val="right"/>
        </w:pPr>
        <w:r>
          <w:fldChar w:fldCharType="begin"/>
        </w:r>
        <w:r>
          <w:instrText xml:space="preserve"> PAGE   \* MERGEFORMAT </w:instrText>
        </w:r>
        <w:r>
          <w:fldChar w:fldCharType="separate"/>
        </w:r>
        <w:r w:rsidR="0083749D">
          <w:rPr>
            <w:noProof/>
          </w:rPr>
          <w:t>34</w:t>
        </w:r>
        <w:r>
          <w:rPr>
            <w:noProof/>
          </w:rPr>
          <w:fldChar w:fldCharType="end"/>
        </w:r>
      </w:p>
    </w:sdtContent>
  </w:sdt>
  <w:p w14:paraId="46994877" w14:textId="77777777" w:rsidR="000E48A1" w:rsidRDefault="000E4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060D58" w14:textId="77777777" w:rsidR="00BC18B0" w:rsidRDefault="00BC18B0">
      <w:r>
        <w:separator/>
      </w:r>
    </w:p>
  </w:footnote>
  <w:footnote w:type="continuationSeparator" w:id="0">
    <w:p w14:paraId="2BA99860" w14:textId="77777777" w:rsidR="00BC18B0" w:rsidRDefault="00BC18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CF56AA1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2"/>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ertson,Greg [St. John's]">
    <w15:presenceInfo w15:providerId="AD" w15:userId="S-1-5-21-112727276-1963541952-2122337923-21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78F6"/>
    <w:rsid w:val="00011C8B"/>
    <w:rsid w:val="000362E2"/>
    <w:rsid w:val="000E48A1"/>
    <w:rsid w:val="00380553"/>
    <w:rsid w:val="004E29B3"/>
    <w:rsid w:val="00590D07"/>
    <w:rsid w:val="006F4FE9"/>
    <w:rsid w:val="00784D58"/>
    <w:rsid w:val="007E09D3"/>
    <w:rsid w:val="0083749D"/>
    <w:rsid w:val="008D6863"/>
    <w:rsid w:val="0093301F"/>
    <w:rsid w:val="009B1840"/>
    <w:rsid w:val="00B86B75"/>
    <w:rsid w:val="00BC18B0"/>
    <w:rsid w:val="00BC48D5"/>
    <w:rsid w:val="00BD1840"/>
    <w:rsid w:val="00C36279"/>
    <w:rsid w:val="00CE3C8F"/>
    <w:rsid w:val="00D145AE"/>
    <w:rsid w:val="00E315A3"/>
    <w:rsid w:val="00EE611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32C7A"/>
  <w15:docId w15:val="{D07AAF23-1081-4038-8DAC-9C0A0CEB6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E67F5E"/>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CC7665"/>
    <w:pPr>
      <w:spacing w:before="10" w:after="10" w:line="36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paragraph" w:styleId="Header">
    <w:name w:val="header"/>
    <w:basedOn w:val="Normal"/>
    <w:link w:val="HeaderChar"/>
    <w:unhideWhenUsed/>
    <w:rsid w:val="00E63332"/>
    <w:pPr>
      <w:tabs>
        <w:tab w:val="center" w:pos="4680"/>
        <w:tab w:val="right" w:pos="9360"/>
      </w:tabs>
      <w:spacing w:after="0" w:line="240" w:lineRule="auto"/>
    </w:pPr>
  </w:style>
  <w:style w:type="character" w:customStyle="1" w:styleId="HeaderChar">
    <w:name w:val="Header Char"/>
    <w:basedOn w:val="DefaultParagraphFont"/>
    <w:link w:val="Header"/>
    <w:rsid w:val="00E63332"/>
  </w:style>
  <w:style w:type="paragraph" w:styleId="Footer">
    <w:name w:val="footer"/>
    <w:basedOn w:val="Normal"/>
    <w:link w:val="FooterChar"/>
    <w:uiPriority w:val="99"/>
    <w:unhideWhenUsed/>
    <w:rsid w:val="00E6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332"/>
  </w:style>
  <w:style w:type="character" w:styleId="LineNumber">
    <w:name w:val="line number"/>
    <w:basedOn w:val="DefaultParagraphFont"/>
    <w:semiHidden/>
    <w:unhideWhenUsed/>
    <w:rsid w:val="00E63332"/>
  </w:style>
  <w:style w:type="character" w:styleId="CommentReference">
    <w:name w:val="annotation reference"/>
    <w:basedOn w:val="DefaultParagraphFont"/>
    <w:semiHidden/>
    <w:unhideWhenUsed/>
    <w:rsid w:val="00BD1840"/>
    <w:rPr>
      <w:sz w:val="16"/>
      <w:szCs w:val="16"/>
    </w:rPr>
  </w:style>
  <w:style w:type="paragraph" w:styleId="CommentText">
    <w:name w:val="annotation text"/>
    <w:basedOn w:val="Normal"/>
    <w:link w:val="CommentTextChar"/>
    <w:semiHidden/>
    <w:unhideWhenUsed/>
    <w:rsid w:val="00BD1840"/>
    <w:pPr>
      <w:spacing w:line="240" w:lineRule="auto"/>
    </w:pPr>
    <w:rPr>
      <w:sz w:val="20"/>
      <w:szCs w:val="20"/>
    </w:rPr>
  </w:style>
  <w:style w:type="character" w:customStyle="1" w:styleId="CommentTextChar">
    <w:name w:val="Comment Text Char"/>
    <w:basedOn w:val="DefaultParagraphFont"/>
    <w:link w:val="CommentText"/>
    <w:semiHidden/>
    <w:rsid w:val="00BD1840"/>
    <w:rPr>
      <w:sz w:val="20"/>
      <w:szCs w:val="20"/>
    </w:rPr>
  </w:style>
  <w:style w:type="paragraph" w:styleId="CommentSubject">
    <w:name w:val="annotation subject"/>
    <w:basedOn w:val="CommentText"/>
    <w:next w:val="CommentText"/>
    <w:link w:val="CommentSubjectChar"/>
    <w:semiHidden/>
    <w:unhideWhenUsed/>
    <w:rsid w:val="00BD1840"/>
    <w:rPr>
      <w:b/>
      <w:bCs/>
    </w:rPr>
  </w:style>
  <w:style w:type="character" w:customStyle="1" w:styleId="CommentSubjectChar">
    <w:name w:val="Comment Subject Char"/>
    <w:basedOn w:val="CommentTextChar"/>
    <w:link w:val="CommentSubject"/>
    <w:semiHidden/>
    <w:rsid w:val="00BD1840"/>
    <w:rPr>
      <w:b/>
      <w:bCs/>
      <w:sz w:val="20"/>
      <w:szCs w:val="20"/>
    </w:rPr>
  </w:style>
  <w:style w:type="paragraph" w:styleId="BalloonText">
    <w:name w:val="Balloon Text"/>
    <w:basedOn w:val="Normal"/>
    <w:link w:val="BalloonTextChar"/>
    <w:semiHidden/>
    <w:unhideWhenUsed/>
    <w:rsid w:val="00BD18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BD18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7717/peerj.6471" TargetMode="External"/><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doi.org/10.1016/j.fishres.2013.10.005" TargetMode="External"/><Relationship Id="rId42" Type="http://schemas.openxmlformats.org/officeDocument/2006/relationships/theme" Target="theme/theme1.xml"/><Relationship Id="rId7" Type="http://schemas.openxmlformats.org/officeDocument/2006/relationships/hyperlink" Target="mailto:Paul.Regular@dfo-mpo.gc.ca"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39/cjfas-2014-0408" TargetMode="External"/><Relationship Id="rId33" Type="http://schemas.openxmlformats.org/officeDocument/2006/relationships/hyperlink" Target="https://CRAN.R-project.org/package=progress" TargetMode="External"/><Relationship Id="rId38" Type="http://schemas.openxmlformats.org/officeDocument/2006/relationships/hyperlink" Target="https://doi.org/10.1080/00028487.2012.722167"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CRAN.R-project.org/package=raster" TargetMode="External"/><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PaulRegular/SimSurvey" TargetMode="External"/><Relationship Id="rId24" Type="http://schemas.openxmlformats.org/officeDocument/2006/relationships/hyperlink" Target="https://doi.org/10.1139/cjfas-2013-0289" TargetMode="External"/><Relationship Id="rId32" Type="http://schemas.openxmlformats.org/officeDocument/2006/relationships/hyperlink" Target="https://CRAN.R-project.org/package=doParallel" TargetMode="External"/><Relationship Id="rId37" Type="http://schemas.openxmlformats.org/officeDocument/2006/relationships/hyperlink" Target="https://doi.org/10.1080/00028487.2013.76855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2307/2532786" TargetMode="External"/><Relationship Id="rId28" Type="http://schemas.openxmlformats.org/officeDocument/2006/relationships/hyperlink" Target="https://www.R-project.org/" TargetMode="External"/><Relationship Id="rId36" Type="http://schemas.openxmlformats.org/officeDocument/2006/relationships/hyperlink" Target="https://doi.org/10.1016/0165-7836(94)00341-S" TargetMode="External"/><Relationship Id="rId10" Type="http://schemas.openxmlformats.org/officeDocument/2006/relationships/hyperlink" Target="https://paulregular.github.io/SimSurvey/" TargetMode="External"/><Relationship Id="rId19" Type="http://schemas.openxmlformats.org/officeDocument/2006/relationships/image" Target="media/image8.png"/><Relationship Id="rId31" Type="http://schemas.openxmlformats.org/officeDocument/2006/relationships/hyperlink" Target="https://CRAN.R-project.org/package=crosstalk"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doi.org/10.1016/S0165-7836(98)00129-5" TargetMode="External"/><Relationship Id="rId27" Type="http://schemas.openxmlformats.org/officeDocument/2006/relationships/hyperlink" Target="https://doi.org/10.1093/icesjms/fsu243" TargetMode="External"/><Relationship Id="rId30" Type="http://schemas.openxmlformats.org/officeDocument/2006/relationships/hyperlink" Target="https://CRAN.R-project.org/package=magrittr" TargetMode="External"/><Relationship Id="rId35" Type="http://schemas.openxmlformats.org/officeDocument/2006/relationships/hyperlink" Target="https://doi.org/10.1016/j.fishres.2012.06.016" TargetMode="Externa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33</TotalTime>
  <Pages>56</Pages>
  <Words>12511</Words>
  <Characters>71318</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SimSurvey: an R package for comparing the design and analysis of fisheries surveys by simulating spatially-correlated fish stocks</vt:lpstr>
    </vt:vector>
  </TitlesOfParts>
  <Company>DFO-MPO</Company>
  <LinksUpToDate>false</LinksUpToDate>
  <CharactersWithSpaces>83662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comparing the design and analysis of fisheries surveys by simulating spatially-correlated fish stocks</dc:title>
  <dc:creator>Robertson,Greg [St. John's]</dc:creator>
  <cp:keywords/>
  <cp:lastModifiedBy>Robertson,Greg [St. John's]</cp:lastModifiedBy>
  <cp:revision>8</cp:revision>
  <dcterms:created xsi:type="dcterms:W3CDTF">2019-12-27T12:10:00Z</dcterms:created>
  <dcterms:modified xsi:type="dcterms:W3CDTF">2019-12-27T14:13:00Z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plos.csl</vt:lpwstr>
  </property>
  <property fmtid="{D5CDD505-2E9C-101B-9397-08002B2CF9AE}" pid="4" name="output">
    <vt:lpwstr/>
  </property>
</Properties>
</file>